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86BF39" w14:textId="77777777" w:rsidR="00577DCE" w:rsidRPr="006D6494" w:rsidRDefault="00577DCE" w:rsidP="00576E85">
      <w:pPr>
        <w:pStyle w:val="OMBInfo"/>
        <w:jc w:val="both"/>
        <w:rPr>
          <w:rFonts w:asciiTheme="minorHAnsi" w:hAnsiTheme="minorHAnsi"/>
          <w:sz w:val="22"/>
          <w:szCs w:val="22"/>
        </w:rPr>
      </w:pPr>
      <w:r w:rsidRPr="00B02DCF">
        <w:rPr>
          <w:rFonts w:asciiTheme="minorHAnsi" w:hAnsiTheme="minorHAnsi"/>
          <w:sz w:val="22"/>
          <w:szCs w:val="22"/>
        </w:rPr>
        <w:t>O</w:t>
      </w:r>
      <w:r w:rsidRPr="006D6494">
        <w:rPr>
          <w:rFonts w:asciiTheme="minorHAnsi" w:hAnsiTheme="minorHAnsi"/>
          <w:sz w:val="22"/>
          <w:szCs w:val="22"/>
        </w:rPr>
        <w:t>MB No. 0925-0001 and 0925-0002 (Rev. 10/15 Approved Through 10/31/2018)</w:t>
      </w:r>
    </w:p>
    <w:p w14:paraId="4562C692" w14:textId="77777777" w:rsidR="00577DCE" w:rsidRPr="006D6494" w:rsidRDefault="00577DCE" w:rsidP="00576E85">
      <w:pPr>
        <w:pStyle w:val="Title"/>
        <w:jc w:val="both"/>
        <w:rPr>
          <w:rFonts w:asciiTheme="minorHAnsi" w:hAnsiTheme="minorHAnsi"/>
          <w:szCs w:val="22"/>
        </w:rPr>
      </w:pPr>
      <w:r w:rsidRPr="006D6494">
        <w:rPr>
          <w:rFonts w:asciiTheme="minorHAnsi" w:hAnsiTheme="minorHAnsi"/>
          <w:szCs w:val="22"/>
        </w:rPr>
        <w:t>BIOGRAPHICAL SKETCH</w:t>
      </w:r>
    </w:p>
    <w:p w14:paraId="7968B936" w14:textId="77777777" w:rsidR="00577DCE" w:rsidRPr="006D6494" w:rsidRDefault="00577DCE" w:rsidP="00576E85">
      <w:pPr>
        <w:pStyle w:val="HeadingNote"/>
        <w:jc w:val="both"/>
        <w:rPr>
          <w:rFonts w:asciiTheme="minorHAnsi" w:hAnsiTheme="minorHAnsi"/>
          <w:sz w:val="22"/>
          <w:szCs w:val="22"/>
        </w:rPr>
      </w:pPr>
      <w:r w:rsidRPr="006D6494">
        <w:rPr>
          <w:rFonts w:asciiTheme="minorHAnsi" w:hAnsiTheme="minorHAnsi"/>
          <w:sz w:val="22"/>
          <w:szCs w:val="22"/>
        </w:rPr>
        <w:t>Provide the following information for the Senior/key personnel and other significant contributors.</w:t>
      </w:r>
      <w:r w:rsidRPr="006D6494">
        <w:rPr>
          <w:rFonts w:asciiTheme="minorHAnsi" w:hAnsiTheme="minorHAnsi"/>
          <w:sz w:val="22"/>
          <w:szCs w:val="22"/>
        </w:rPr>
        <w:br w:type="textWrapping" w:clear="all"/>
        <w:t xml:space="preserve">Follow this format for each person.  </w:t>
      </w:r>
      <w:r w:rsidRPr="006D6494">
        <w:rPr>
          <w:rFonts w:asciiTheme="minorHAnsi" w:hAnsiTheme="minorHAnsi"/>
          <w:b/>
          <w:sz w:val="22"/>
          <w:szCs w:val="22"/>
        </w:rPr>
        <w:t>DO NOT EXCEED FIVE PAGES.</w:t>
      </w:r>
    </w:p>
    <w:p w14:paraId="41963538" w14:textId="77777777" w:rsidR="00577DCE" w:rsidRPr="006D6494" w:rsidRDefault="00577DCE" w:rsidP="00576E85">
      <w:pPr>
        <w:pStyle w:val="FormFieldCaption1"/>
        <w:pBdr>
          <w:between w:val="single" w:sz="4" w:space="1" w:color="auto"/>
        </w:pBdr>
        <w:jc w:val="both"/>
        <w:rPr>
          <w:rFonts w:asciiTheme="minorHAnsi" w:hAnsiTheme="minorHAnsi"/>
          <w:sz w:val="22"/>
          <w:szCs w:val="22"/>
        </w:rPr>
      </w:pPr>
      <w:r w:rsidRPr="006D6494">
        <w:rPr>
          <w:rFonts w:asciiTheme="minorHAnsi" w:hAnsiTheme="minorHAnsi"/>
          <w:sz w:val="22"/>
          <w:szCs w:val="22"/>
        </w:rPr>
        <w:t>NAME: Sarah Elizabeth Emerson</w:t>
      </w:r>
    </w:p>
    <w:p w14:paraId="3A846EB3" w14:textId="77777777" w:rsidR="00577DCE" w:rsidRPr="006D6494" w:rsidRDefault="00577DCE" w:rsidP="00576E85">
      <w:pPr>
        <w:pStyle w:val="FormFieldCaption1"/>
        <w:pBdr>
          <w:between w:val="single" w:sz="4" w:space="1" w:color="auto"/>
        </w:pBdr>
        <w:jc w:val="both"/>
        <w:rPr>
          <w:rFonts w:asciiTheme="minorHAnsi" w:hAnsiTheme="minorHAnsi"/>
          <w:sz w:val="22"/>
          <w:szCs w:val="22"/>
        </w:rPr>
      </w:pPr>
      <w:r w:rsidRPr="006D6494">
        <w:rPr>
          <w:rFonts w:asciiTheme="minorHAnsi" w:hAnsiTheme="minorHAnsi"/>
          <w:sz w:val="22"/>
          <w:szCs w:val="22"/>
        </w:rPr>
        <w:t>eRA COMMONS USER NAME (credential, e.g., agency login):</w:t>
      </w:r>
    </w:p>
    <w:p w14:paraId="05979C34" w14:textId="77777777" w:rsidR="00577DCE" w:rsidRPr="006D6494" w:rsidRDefault="00577DCE" w:rsidP="00576E85">
      <w:pPr>
        <w:pStyle w:val="FormFieldCaption1"/>
        <w:pBdr>
          <w:between w:val="single" w:sz="4" w:space="1" w:color="auto"/>
        </w:pBdr>
        <w:jc w:val="both"/>
        <w:rPr>
          <w:rFonts w:asciiTheme="minorHAnsi" w:hAnsiTheme="minorHAnsi"/>
          <w:sz w:val="22"/>
          <w:szCs w:val="22"/>
        </w:rPr>
      </w:pPr>
      <w:r w:rsidRPr="006D6494">
        <w:rPr>
          <w:rFonts w:asciiTheme="minorHAnsi" w:hAnsiTheme="minorHAnsi"/>
          <w:sz w:val="22"/>
          <w:szCs w:val="22"/>
        </w:rPr>
        <w:t>POSITION TITLE: Graduate Student</w:t>
      </w:r>
    </w:p>
    <w:p w14:paraId="24501BD5" w14:textId="77777777" w:rsidR="00577DCE" w:rsidRPr="006D6494" w:rsidRDefault="00577DCE" w:rsidP="00576E85">
      <w:pPr>
        <w:pStyle w:val="FormFieldCaption1"/>
        <w:pBdr>
          <w:between w:val="single" w:sz="4" w:space="1" w:color="auto"/>
        </w:pBdr>
        <w:jc w:val="both"/>
        <w:rPr>
          <w:rFonts w:asciiTheme="minorHAnsi" w:hAnsiTheme="minorHAnsi"/>
          <w:sz w:val="22"/>
          <w:szCs w:val="22"/>
        </w:rPr>
      </w:pPr>
      <w:r w:rsidRPr="006D6494">
        <w:rPr>
          <w:rFonts w:asciiTheme="minorHAnsi" w:hAnsiTheme="minorHAnsi"/>
          <w:sz w:val="22"/>
          <w:szCs w:val="22"/>
        </w:rPr>
        <w:t xml:space="preserve">EDUCATION/TRAINING </w:t>
      </w:r>
      <w:r w:rsidRPr="006D6494">
        <w:rPr>
          <w:rStyle w:val="Emphasis"/>
          <w:rFonts w:asciiTheme="minorHAnsi" w:hAnsiTheme="minorHAnsi"/>
          <w:sz w:val="22"/>
          <w:szCs w:val="22"/>
        </w:rPr>
        <w:t>(Begin with baccalaureate or other initial professional education, such as nursing, include postdoctoral training and residency training if applicable. Add/delete rows as necessary.)</w:t>
      </w:r>
    </w:p>
    <w:tbl>
      <w:tblPr>
        <w:tblStyle w:val="TableGrid"/>
        <w:tblW w:w="0" w:type="auto"/>
        <w:tblBorders>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Caption w:val="Education and Training Table"/>
        <w:tblDescription w:val="Enter your institution name and location, degree (if applicable), start date, end date (or expected end date), and field of study. "/>
      </w:tblPr>
      <w:tblGrid>
        <w:gridCol w:w="5364"/>
        <w:gridCol w:w="1440"/>
        <w:gridCol w:w="1440"/>
        <w:gridCol w:w="2592"/>
      </w:tblGrid>
      <w:tr w:rsidR="00577DCE" w:rsidRPr="006D6494" w14:paraId="630C737E" w14:textId="77777777" w:rsidTr="00785576">
        <w:trPr>
          <w:cantSplit/>
          <w:tblHeader/>
        </w:trPr>
        <w:tc>
          <w:tcPr>
            <w:tcW w:w="5364" w:type="dxa"/>
            <w:tcBorders>
              <w:top w:val="single" w:sz="4" w:space="0" w:color="auto"/>
              <w:bottom w:val="single" w:sz="4" w:space="0" w:color="auto"/>
            </w:tcBorders>
            <w:vAlign w:val="center"/>
          </w:tcPr>
          <w:p w14:paraId="304882E9" w14:textId="77777777" w:rsidR="00577DCE" w:rsidRPr="006D6494" w:rsidRDefault="00577DCE" w:rsidP="00576E85">
            <w:pPr>
              <w:pStyle w:val="FormFieldCaption"/>
              <w:jc w:val="both"/>
              <w:rPr>
                <w:rFonts w:asciiTheme="minorHAnsi" w:hAnsiTheme="minorHAnsi"/>
                <w:sz w:val="22"/>
                <w:szCs w:val="22"/>
              </w:rPr>
            </w:pPr>
            <w:r w:rsidRPr="006D6494">
              <w:rPr>
                <w:rFonts w:asciiTheme="minorHAnsi" w:hAnsiTheme="minorHAnsi"/>
                <w:sz w:val="22"/>
                <w:szCs w:val="22"/>
              </w:rPr>
              <w:t>INSTITUTION AND LOCATION</w:t>
            </w:r>
          </w:p>
        </w:tc>
        <w:tc>
          <w:tcPr>
            <w:tcW w:w="1440" w:type="dxa"/>
            <w:tcBorders>
              <w:top w:val="single" w:sz="4" w:space="0" w:color="auto"/>
              <w:bottom w:val="single" w:sz="4" w:space="0" w:color="auto"/>
            </w:tcBorders>
            <w:vAlign w:val="center"/>
          </w:tcPr>
          <w:p w14:paraId="68D2F7E3" w14:textId="77777777" w:rsidR="00577DCE" w:rsidRPr="006D6494" w:rsidRDefault="00577DCE" w:rsidP="00576E85">
            <w:pPr>
              <w:pStyle w:val="FormFieldCaption"/>
              <w:jc w:val="both"/>
              <w:rPr>
                <w:rFonts w:asciiTheme="minorHAnsi" w:hAnsiTheme="minorHAnsi"/>
                <w:sz w:val="22"/>
                <w:szCs w:val="22"/>
              </w:rPr>
            </w:pPr>
            <w:r w:rsidRPr="006D6494">
              <w:rPr>
                <w:rFonts w:asciiTheme="minorHAnsi" w:hAnsiTheme="minorHAnsi"/>
                <w:sz w:val="22"/>
                <w:szCs w:val="22"/>
              </w:rPr>
              <w:t>DEGREE</w:t>
            </w:r>
          </w:p>
          <w:p w14:paraId="007CB81B" w14:textId="77777777" w:rsidR="00577DCE" w:rsidRPr="006D6494" w:rsidRDefault="00577DCE" w:rsidP="00576E85">
            <w:pPr>
              <w:pStyle w:val="FormFieldCaption"/>
              <w:jc w:val="both"/>
              <w:rPr>
                <w:rStyle w:val="Emphasis"/>
                <w:rFonts w:asciiTheme="minorHAnsi" w:hAnsiTheme="minorHAnsi"/>
                <w:sz w:val="22"/>
                <w:szCs w:val="22"/>
              </w:rPr>
            </w:pPr>
            <w:r w:rsidRPr="006D6494">
              <w:rPr>
                <w:rStyle w:val="Emphasis"/>
                <w:rFonts w:asciiTheme="minorHAnsi" w:hAnsiTheme="minorHAnsi"/>
                <w:sz w:val="22"/>
                <w:szCs w:val="22"/>
              </w:rPr>
              <w:t>(if applicable)</w:t>
            </w:r>
          </w:p>
          <w:p w14:paraId="4BAF81DB" w14:textId="77777777" w:rsidR="00577DCE" w:rsidRPr="006D6494" w:rsidRDefault="00577DCE" w:rsidP="00576E85">
            <w:pPr>
              <w:pStyle w:val="FormFieldCaption"/>
              <w:jc w:val="both"/>
              <w:rPr>
                <w:rFonts w:asciiTheme="minorHAnsi" w:hAnsiTheme="minorHAnsi"/>
                <w:sz w:val="22"/>
                <w:szCs w:val="22"/>
              </w:rPr>
            </w:pPr>
          </w:p>
        </w:tc>
        <w:tc>
          <w:tcPr>
            <w:tcW w:w="1440" w:type="dxa"/>
            <w:tcBorders>
              <w:top w:val="single" w:sz="4" w:space="0" w:color="auto"/>
              <w:bottom w:val="single" w:sz="4" w:space="0" w:color="auto"/>
            </w:tcBorders>
            <w:vAlign w:val="center"/>
          </w:tcPr>
          <w:p w14:paraId="2715822E" w14:textId="77777777" w:rsidR="00577DCE" w:rsidRPr="006D6494" w:rsidRDefault="00577DCE" w:rsidP="00576E85">
            <w:pPr>
              <w:pStyle w:val="FormFieldCaption"/>
              <w:jc w:val="both"/>
              <w:rPr>
                <w:rFonts w:asciiTheme="minorHAnsi" w:hAnsiTheme="minorHAnsi"/>
                <w:sz w:val="22"/>
                <w:szCs w:val="22"/>
              </w:rPr>
            </w:pPr>
            <w:r w:rsidRPr="006D6494">
              <w:rPr>
                <w:rFonts w:asciiTheme="minorHAnsi" w:hAnsiTheme="minorHAnsi"/>
                <w:sz w:val="22"/>
                <w:szCs w:val="22"/>
              </w:rPr>
              <w:t>Completion Date</w:t>
            </w:r>
          </w:p>
          <w:p w14:paraId="7F2FF8EC" w14:textId="77777777" w:rsidR="00577DCE" w:rsidRPr="006D6494" w:rsidRDefault="00577DCE" w:rsidP="00576E85">
            <w:pPr>
              <w:pStyle w:val="FormFieldCaption"/>
              <w:jc w:val="both"/>
              <w:rPr>
                <w:rFonts w:asciiTheme="minorHAnsi" w:hAnsiTheme="minorHAnsi"/>
                <w:sz w:val="22"/>
                <w:szCs w:val="22"/>
              </w:rPr>
            </w:pPr>
            <w:r w:rsidRPr="006D6494">
              <w:rPr>
                <w:rFonts w:asciiTheme="minorHAnsi" w:hAnsiTheme="minorHAnsi"/>
                <w:sz w:val="22"/>
                <w:szCs w:val="22"/>
              </w:rPr>
              <w:t>MM/YYYY</w:t>
            </w:r>
          </w:p>
          <w:p w14:paraId="6E6D6A3F" w14:textId="77777777" w:rsidR="00577DCE" w:rsidRPr="006D6494" w:rsidRDefault="00577DCE" w:rsidP="00576E85">
            <w:pPr>
              <w:pStyle w:val="FormFieldCaption"/>
              <w:jc w:val="both"/>
              <w:rPr>
                <w:rFonts w:asciiTheme="minorHAnsi" w:hAnsiTheme="minorHAnsi"/>
                <w:sz w:val="22"/>
                <w:szCs w:val="22"/>
              </w:rPr>
            </w:pPr>
          </w:p>
        </w:tc>
        <w:tc>
          <w:tcPr>
            <w:tcW w:w="2592" w:type="dxa"/>
            <w:tcBorders>
              <w:top w:val="single" w:sz="4" w:space="0" w:color="auto"/>
              <w:bottom w:val="single" w:sz="4" w:space="0" w:color="auto"/>
            </w:tcBorders>
            <w:vAlign w:val="center"/>
          </w:tcPr>
          <w:p w14:paraId="7691DE1B" w14:textId="77777777" w:rsidR="00577DCE" w:rsidRPr="006D6494" w:rsidRDefault="00577DCE" w:rsidP="00576E85">
            <w:pPr>
              <w:pStyle w:val="FormFieldCaption"/>
              <w:jc w:val="both"/>
              <w:rPr>
                <w:rFonts w:asciiTheme="minorHAnsi" w:hAnsiTheme="minorHAnsi"/>
                <w:sz w:val="22"/>
                <w:szCs w:val="22"/>
              </w:rPr>
            </w:pPr>
            <w:r w:rsidRPr="006D6494">
              <w:rPr>
                <w:rFonts w:asciiTheme="minorHAnsi" w:hAnsiTheme="minorHAnsi"/>
                <w:sz w:val="22"/>
                <w:szCs w:val="22"/>
              </w:rPr>
              <w:t>FIELD OF STUDY</w:t>
            </w:r>
          </w:p>
          <w:p w14:paraId="5502AF50" w14:textId="77777777" w:rsidR="00577DCE" w:rsidRPr="006D6494" w:rsidRDefault="00577DCE" w:rsidP="00576E85">
            <w:pPr>
              <w:pStyle w:val="FormFieldCaption"/>
              <w:jc w:val="both"/>
              <w:rPr>
                <w:rFonts w:asciiTheme="minorHAnsi" w:hAnsiTheme="minorHAnsi"/>
                <w:sz w:val="22"/>
                <w:szCs w:val="22"/>
              </w:rPr>
            </w:pPr>
          </w:p>
        </w:tc>
      </w:tr>
      <w:tr w:rsidR="00577DCE" w:rsidRPr="006D6494" w14:paraId="710C61A5" w14:textId="77777777" w:rsidTr="00785576">
        <w:trPr>
          <w:cantSplit/>
          <w:trHeight w:val="395"/>
        </w:trPr>
        <w:tc>
          <w:tcPr>
            <w:tcW w:w="5364" w:type="dxa"/>
            <w:tcBorders>
              <w:top w:val="single" w:sz="4" w:space="0" w:color="auto"/>
            </w:tcBorders>
          </w:tcPr>
          <w:p w14:paraId="6FB78409"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University of Bath, U.K</w:t>
            </w:r>
          </w:p>
        </w:tc>
        <w:tc>
          <w:tcPr>
            <w:tcW w:w="1440" w:type="dxa"/>
            <w:tcBorders>
              <w:top w:val="single" w:sz="4" w:space="0" w:color="auto"/>
            </w:tcBorders>
          </w:tcPr>
          <w:p w14:paraId="6E51303F"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BSc Hons</w:t>
            </w:r>
          </w:p>
        </w:tc>
        <w:tc>
          <w:tcPr>
            <w:tcW w:w="1440" w:type="dxa"/>
            <w:tcBorders>
              <w:top w:val="single" w:sz="4" w:space="0" w:color="auto"/>
            </w:tcBorders>
          </w:tcPr>
          <w:p w14:paraId="3BB4DF24"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05/2011</w:t>
            </w:r>
          </w:p>
        </w:tc>
        <w:tc>
          <w:tcPr>
            <w:tcW w:w="2592" w:type="dxa"/>
            <w:tcBorders>
              <w:top w:val="single" w:sz="4" w:space="0" w:color="auto"/>
            </w:tcBorders>
          </w:tcPr>
          <w:p w14:paraId="24E14477"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Biology</w:t>
            </w:r>
          </w:p>
        </w:tc>
      </w:tr>
      <w:tr w:rsidR="00577DCE" w:rsidRPr="006D6494" w14:paraId="2DF8B5F3" w14:textId="77777777" w:rsidTr="00785576">
        <w:trPr>
          <w:cantSplit/>
          <w:trHeight w:val="395"/>
        </w:trPr>
        <w:tc>
          <w:tcPr>
            <w:tcW w:w="5364" w:type="dxa"/>
          </w:tcPr>
          <w:p w14:paraId="030ADDAC"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University of Vermont, Burlington, VT. U.S.A.</w:t>
            </w:r>
          </w:p>
        </w:tc>
        <w:tc>
          <w:tcPr>
            <w:tcW w:w="1440" w:type="dxa"/>
          </w:tcPr>
          <w:p w14:paraId="52E6C428"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PhD</w:t>
            </w:r>
          </w:p>
        </w:tc>
        <w:tc>
          <w:tcPr>
            <w:tcW w:w="1440" w:type="dxa"/>
          </w:tcPr>
          <w:p w14:paraId="7A0026F8" w14:textId="1C05652C" w:rsidR="00577DCE" w:rsidRPr="006D6494" w:rsidRDefault="00CB2753" w:rsidP="00576E85">
            <w:pPr>
              <w:pStyle w:val="FormFieldCaption"/>
              <w:spacing w:before="20" w:after="20"/>
              <w:jc w:val="both"/>
              <w:rPr>
                <w:rFonts w:asciiTheme="minorHAnsi" w:hAnsiTheme="minorHAnsi"/>
                <w:sz w:val="22"/>
                <w:szCs w:val="22"/>
              </w:rPr>
            </w:pPr>
            <w:r>
              <w:rPr>
                <w:rFonts w:asciiTheme="minorHAnsi" w:hAnsiTheme="minorHAnsi"/>
                <w:sz w:val="22"/>
                <w:szCs w:val="22"/>
              </w:rPr>
              <w:t>Predicted 2019</w:t>
            </w:r>
          </w:p>
        </w:tc>
        <w:tc>
          <w:tcPr>
            <w:tcW w:w="2592" w:type="dxa"/>
          </w:tcPr>
          <w:p w14:paraId="72E3F346" w14:textId="77777777" w:rsidR="00577DCE" w:rsidRPr="006D6494" w:rsidRDefault="00577DCE" w:rsidP="00576E85">
            <w:pPr>
              <w:pStyle w:val="FormFieldCaption"/>
              <w:spacing w:before="20" w:after="20"/>
              <w:jc w:val="both"/>
              <w:rPr>
                <w:rFonts w:asciiTheme="minorHAnsi" w:hAnsiTheme="minorHAnsi"/>
                <w:sz w:val="22"/>
                <w:szCs w:val="22"/>
              </w:rPr>
            </w:pPr>
            <w:r w:rsidRPr="006D6494">
              <w:rPr>
                <w:rFonts w:asciiTheme="minorHAnsi" w:hAnsiTheme="minorHAnsi"/>
                <w:sz w:val="22"/>
                <w:szCs w:val="22"/>
              </w:rPr>
              <w:t>Biology</w:t>
            </w:r>
          </w:p>
        </w:tc>
      </w:tr>
    </w:tbl>
    <w:p w14:paraId="25780F0E" w14:textId="77777777" w:rsidR="00577DCE" w:rsidRPr="006D6494" w:rsidRDefault="00577DCE" w:rsidP="00576E85">
      <w:pPr>
        <w:pStyle w:val="DataField11pt-Single"/>
        <w:jc w:val="both"/>
        <w:rPr>
          <w:rFonts w:asciiTheme="minorHAnsi" w:hAnsiTheme="minorHAnsi"/>
          <w:szCs w:val="22"/>
        </w:rPr>
      </w:pPr>
    </w:p>
    <w:p w14:paraId="09E65A3D" w14:textId="77777777" w:rsidR="00577DCE" w:rsidRPr="006D6494" w:rsidRDefault="00577DCE" w:rsidP="00576E85">
      <w:pPr>
        <w:pStyle w:val="Heading1"/>
        <w:jc w:val="both"/>
        <w:rPr>
          <w:rFonts w:asciiTheme="minorHAnsi" w:hAnsiTheme="minorHAnsi"/>
        </w:rPr>
      </w:pPr>
      <w:r w:rsidRPr="006D6494">
        <w:rPr>
          <w:rFonts w:asciiTheme="minorHAnsi" w:hAnsiTheme="minorHAnsi"/>
        </w:rPr>
        <w:t>A.</w:t>
      </w:r>
      <w:r w:rsidRPr="006D6494">
        <w:rPr>
          <w:rFonts w:asciiTheme="minorHAnsi" w:hAnsiTheme="minorHAnsi"/>
        </w:rPr>
        <w:tab/>
        <w:t>Personal Statement</w:t>
      </w:r>
    </w:p>
    <w:p w14:paraId="19A031A2" w14:textId="14BBF401" w:rsidR="006D6494" w:rsidRPr="006D6494" w:rsidRDefault="00577DCE" w:rsidP="00576E85">
      <w:pPr>
        <w:tabs>
          <w:tab w:val="left" w:pos="0"/>
        </w:tabs>
        <w:jc w:val="both"/>
        <w:rPr>
          <w:sz w:val="22"/>
          <w:szCs w:val="22"/>
        </w:rPr>
      </w:pPr>
      <w:r w:rsidRPr="006D6494">
        <w:rPr>
          <w:sz w:val="22"/>
          <w:szCs w:val="22"/>
        </w:rPr>
        <w:t>I am a current second year graduate student at the University of Vermont, I have been working towards my PhD in Dr. Alicia Eb</w:t>
      </w:r>
      <w:r w:rsidR="006235BB" w:rsidRPr="006D6494">
        <w:rPr>
          <w:sz w:val="22"/>
          <w:szCs w:val="22"/>
        </w:rPr>
        <w:t>ert’s lab in the Department of B</w:t>
      </w:r>
      <w:r w:rsidRPr="006D6494">
        <w:rPr>
          <w:sz w:val="22"/>
          <w:szCs w:val="22"/>
        </w:rPr>
        <w:t xml:space="preserve">iology since 2014. </w:t>
      </w:r>
      <w:r w:rsidR="006235BB" w:rsidRPr="006D6494">
        <w:rPr>
          <w:sz w:val="22"/>
          <w:szCs w:val="22"/>
        </w:rPr>
        <w:t xml:space="preserve">I am from England, and did my undergraduate research at the University of Bath, UK. In my third year I did a study abroad program at the university of Colorado, Boulder under Dr. Jerry Stitzel. In this year I worked full time as a research assistant and learnt fundamental lab techniques. My year abroad enhanced my degree to a BSc with professional placement. </w:t>
      </w:r>
      <w:r w:rsidR="00CB2753">
        <w:rPr>
          <w:sz w:val="22"/>
          <w:szCs w:val="22"/>
        </w:rPr>
        <w:t>At my current position i</w:t>
      </w:r>
      <w:r w:rsidRPr="006D6494">
        <w:rPr>
          <w:sz w:val="22"/>
          <w:szCs w:val="22"/>
        </w:rPr>
        <w:t>n the Ebert lab we use zebrafish as a model organism to study eye development. My project specifically looks at the downstream signaling events of two well-known guidance cues, Semaphorins and Plexins and how they con</w:t>
      </w:r>
      <w:r w:rsidR="00CB2753">
        <w:rPr>
          <w:sz w:val="22"/>
          <w:szCs w:val="22"/>
        </w:rPr>
        <w:t xml:space="preserve">trol early eye development in a </w:t>
      </w:r>
      <w:r w:rsidRPr="006D6494">
        <w:rPr>
          <w:sz w:val="22"/>
          <w:szCs w:val="22"/>
        </w:rPr>
        <w:t xml:space="preserve">non-canonical fashion. In my time at UVM I have become proficient in key developmental biology techniques </w:t>
      </w:r>
      <w:r w:rsidR="006235BB" w:rsidRPr="006D6494">
        <w:rPr>
          <w:sz w:val="22"/>
          <w:szCs w:val="22"/>
        </w:rPr>
        <w:t>at</w:t>
      </w:r>
      <w:r w:rsidRPr="006D6494">
        <w:rPr>
          <w:sz w:val="22"/>
          <w:szCs w:val="22"/>
        </w:rPr>
        <w:t xml:space="preserve"> genomic, protein and whole organismal levels. Key techniques include </w:t>
      </w:r>
      <w:r w:rsidRPr="006D6494">
        <w:rPr>
          <w:i/>
          <w:sz w:val="22"/>
          <w:szCs w:val="22"/>
        </w:rPr>
        <w:t>in situ</w:t>
      </w:r>
      <w:r w:rsidRPr="006D6494">
        <w:rPr>
          <w:sz w:val="22"/>
          <w:szCs w:val="22"/>
        </w:rPr>
        <w:t xml:space="preserve"> hybridization and the generation of antisense riboprobes, PCR, generation of full length RNA, Morpholino and CRISPR gRNA design and microinjections into zebrafish embryos, zebrafish husbandry, cell culture, western blotting, embedding, sectioning and staining of zebrafish embryos and immunohistochemistry. I have been fully trained and am proficient in fluorescent confocal microscopy and </w:t>
      </w:r>
      <w:r w:rsidR="006235BB" w:rsidRPr="006D6494">
        <w:rPr>
          <w:sz w:val="22"/>
          <w:szCs w:val="22"/>
        </w:rPr>
        <w:t xml:space="preserve">the use of </w:t>
      </w:r>
      <w:r w:rsidRPr="006D6494">
        <w:rPr>
          <w:sz w:val="22"/>
          <w:szCs w:val="22"/>
        </w:rPr>
        <w:t xml:space="preserve">analytical software. I am a keen research scientist, and am always excited to learn new techniques and this is possible in conjunction with other labs at UVM. Our lab has much collaboration, especially with Dr. Bryan Ballif of the Biology department, Dr. Paula Demming and Dr. Seth Frietze of UVM department of medical lab and radiation sciences, all of which support my progress and are very active in </w:t>
      </w:r>
      <w:r w:rsidR="00CB2753">
        <w:rPr>
          <w:sz w:val="22"/>
          <w:szCs w:val="22"/>
        </w:rPr>
        <w:t>progressing</w:t>
      </w:r>
      <w:r w:rsidRPr="006D6494">
        <w:rPr>
          <w:sz w:val="22"/>
          <w:szCs w:val="22"/>
        </w:rPr>
        <w:t xml:space="preserve"> my research and development in terms of providing guidance and resources in their areas of expertise. Preliminary data so far has enabled me to compile a paper as primary author for submission to Developmental dynamics, patterns and phenotypes. Career goals incl</w:t>
      </w:r>
      <w:r w:rsidR="006235BB" w:rsidRPr="006D6494">
        <w:rPr>
          <w:sz w:val="22"/>
          <w:szCs w:val="22"/>
        </w:rPr>
        <w:t>ude completion of PhD by 2019/</w:t>
      </w:r>
      <w:r w:rsidRPr="006D6494">
        <w:rPr>
          <w:sz w:val="22"/>
          <w:szCs w:val="22"/>
        </w:rPr>
        <w:t xml:space="preserve">2020, followed by a postdoctoral position in Developmental Biology and hopefully a research position with a strong emphasis on teaching at the college level in the same field thereafter. Current funding is from Dr. Ebert and Dr. Ballif’s joint NSF grant 1456846. I have been able to present my data many times throughout my 2 years as a graduate student, I am a current member </w:t>
      </w:r>
      <w:r w:rsidR="006D6494" w:rsidRPr="006D6494">
        <w:rPr>
          <w:sz w:val="22"/>
          <w:szCs w:val="22"/>
        </w:rPr>
        <w:t>of</w:t>
      </w:r>
      <w:r w:rsidRPr="006D6494">
        <w:rPr>
          <w:sz w:val="22"/>
          <w:szCs w:val="22"/>
        </w:rPr>
        <w:t xml:space="preserve"> the Society for Developmental Biology and have been fortunate to attend an</w:t>
      </w:r>
      <w:r w:rsidR="006D6494" w:rsidRPr="006D6494">
        <w:rPr>
          <w:sz w:val="22"/>
          <w:szCs w:val="22"/>
        </w:rPr>
        <w:t>d present posters of my data at</w:t>
      </w:r>
      <w:r w:rsidRPr="006D6494">
        <w:rPr>
          <w:sz w:val="22"/>
          <w:szCs w:val="22"/>
        </w:rPr>
        <w:t xml:space="preserve"> regional and national meetings </w:t>
      </w:r>
      <w:r w:rsidR="00CB2753">
        <w:rPr>
          <w:sz w:val="22"/>
          <w:szCs w:val="22"/>
        </w:rPr>
        <w:t>over</w:t>
      </w:r>
      <w:r w:rsidRPr="006D6494">
        <w:rPr>
          <w:sz w:val="22"/>
          <w:szCs w:val="22"/>
        </w:rPr>
        <w:t xml:space="preserve"> the last 2 years. </w:t>
      </w:r>
    </w:p>
    <w:p w14:paraId="0799AC84" w14:textId="77777777" w:rsidR="006D6494" w:rsidRPr="006D6494" w:rsidRDefault="006D6494" w:rsidP="006D6494">
      <w:pPr>
        <w:rPr>
          <w:i/>
          <w:color w:val="000000"/>
          <w:sz w:val="22"/>
          <w:szCs w:val="22"/>
        </w:rPr>
      </w:pPr>
      <w:r w:rsidRPr="006D6494">
        <w:rPr>
          <w:i/>
          <w:color w:val="000000"/>
          <w:sz w:val="22"/>
          <w:szCs w:val="22"/>
        </w:rPr>
        <w:t>Posters</w:t>
      </w:r>
    </w:p>
    <w:p w14:paraId="06F59277" w14:textId="77777777" w:rsidR="006D6494" w:rsidRPr="0076283A" w:rsidRDefault="006D6494" w:rsidP="0076283A">
      <w:pPr>
        <w:pStyle w:val="ListParagraph"/>
        <w:numPr>
          <w:ilvl w:val="0"/>
          <w:numId w:val="2"/>
        </w:numPr>
        <w:rPr>
          <w:sz w:val="22"/>
          <w:szCs w:val="22"/>
          <w:u w:val="single"/>
        </w:rPr>
      </w:pPr>
      <w:r w:rsidRPr="0076283A">
        <w:rPr>
          <w:sz w:val="22"/>
          <w:szCs w:val="22"/>
          <w:u w:val="single"/>
        </w:rPr>
        <w:t xml:space="preserve">Identification of target genes downstream of PlexinA2 /Semaphorin 6a signaling in zebrafish. </w:t>
      </w:r>
      <w:r w:rsidRPr="0076283A">
        <w:rPr>
          <w:b/>
          <w:sz w:val="22"/>
          <w:szCs w:val="22"/>
        </w:rPr>
        <w:t>Emerson. SE,</w:t>
      </w:r>
      <w:r w:rsidRPr="0076283A">
        <w:rPr>
          <w:sz w:val="22"/>
          <w:szCs w:val="22"/>
        </w:rPr>
        <w:t xml:space="preserve"> Ebert. AM, Northeast Society for Developmental Biology. Woods Hole, MA, April 10-12, 2015.</w:t>
      </w:r>
      <w:r w:rsidRPr="0076283A">
        <w:rPr>
          <w:sz w:val="22"/>
          <w:szCs w:val="22"/>
          <w:u w:val="single"/>
        </w:rPr>
        <w:t xml:space="preserve"> </w:t>
      </w:r>
    </w:p>
    <w:p w14:paraId="1600988E" w14:textId="77777777" w:rsidR="006D6494" w:rsidRPr="006D6494" w:rsidRDefault="006D6494" w:rsidP="006D6494">
      <w:pPr>
        <w:rPr>
          <w:sz w:val="22"/>
          <w:szCs w:val="22"/>
          <w:u w:val="single"/>
        </w:rPr>
      </w:pPr>
    </w:p>
    <w:p w14:paraId="2FE93157" w14:textId="77777777" w:rsidR="006D6494" w:rsidRPr="0076283A" w:rsidRDefault="006D6494" w:rsidP="0076283A">
      <w:pPr>
        <w:pStyle w:val="ListParagraph"/>
        <w:numPr>
          <w:ilvl w:val="0"/>
          <w:numId w:val="2"/>
        </w:numPr>
        <w:rPr>
          <w:sz w:val="22"/>
          <w:szCs w:val="22"/>
          <w:u w:val="single"/>
        </w:rPr>
      </w:pPr>
      <w:r w:rsidRPr="0076283A">
        <w:rPr>
          <w:sz w:val="22"/>
          <w:szCs w:val="22"/>
          <w:u w:val="single"/>
        </w:rPr>
        <w:t xml:space="preserve">Identification of target genes downstream of PlexinA2 /Semaphorin 6a signaling in zebrafish. </w:t>
      </w:r>
      <w:r w:rsidRPr="0076283A">
        <w:rPr>
          <w:b/>
          <w:sz w:val="22"/>
          <w:szCs w:val="22"/>
        </w:rPr>
        <w:t>Emerson. SE,</w:t>
      </w:r>
      <w:r w:rsidRPr="0076283A">
        <w:rPr>
          <w:sz w:val="22"/>
          <w:szCs w:val="22"/>
        </w:rPr>
        <w:t xml:space="preserve"> Ebert. AM, UVM Student Research Conference, April 23, 2015. </w:t>
      </w:r>
    </w:p>
    <w:p w14:paraId="2016A176" w14:textId="77777777" w:rsidR="006D6494" w:rsidRPr="006D6494" w:rsidRDefault="006D6494" w:rsidP="006D6494">
      <w:pPr>
        <w:rPr>
          <w:sz w:val="22"/>
          <w:szCs w:val="22"/>
          <w:u w:val="single"/>
        </w:rPr>
      </w:pPr>
    </w:p>
    <w:p w14:paraId="1F3CF0F4" w14:textId="77777777" w:rsidR="006D6494" w:rsidRPr="0076283A" w:rsidRDefault="006D6494" w:rsidP="0076283A">
      <w:pPr>
        <w:pStyle w:val="ListParagraph"/>
        <w:numPr>
          <w:ilvl w:val="0"/>
          <w:numId w:val="2"/>
        </w:numPr>
        <w:rPr>
          <w:sz w:val="22"/>
          <w:szCs w:val="22"/>
          <w:u w:val="single"/>
        </w:rPr>
      </w:pPr>
      <w:r w:rsidRPr="0076283A">
        <w:rPr>
          <w:sz w:val="22"/>
          <w:szCs w:val="22"/>
          <w:u w:val="single"/>
        </w:rPr>
        <w:t xml:space="preserve">Identification of target genes downstream of PlexinA2 /Semaphorin 6a signaling in zebrafish. </w:t>
      </w:r>
      <w:r w:rsidRPr="0076283A">
        <w:rPr>
          <w:b/>
          <w:sz w:val="22"/>
          <w:szCs w:val="22"/>
        </w:rPr>
        <w:t>Emerson. SE,</w:t>
      </w:r>
      <w:r w:rsidRPr="0076283A">
        <w:rPr>
          <w:sz w:val="22"/>
          <w:szCs w:val="22"/>
        </w:rPr>
        <w:t xml:space="preserve"> Ebert. AM, Dartmouth Neuroscience Day, May 8, 2015.</w:t>
      </w:r>
    </w:p>
    <w:p w14:paraId="7FF4863F" w14:textId="77777777" w:rsidR="006D6494" w:rsidRPr="006D6494" w:rsidRDefault="006D6494" w:rsidP="006D6494">
      <w:pPr>
        <w:rPr>
          <w:sz w:val="22"/>
          <w:szCs w:val="22"/>
          <w:u w:val="single"/>
        </w:rPr>
      </w:pPr>
    </w:p>
    <w:p w14:paraId="62CF1546" w14:textId="77777777" w:rsidR="006D6494" w:rsidRPr="0076283A" w:rsidRDefault="006D6494" w:rsidP="0076283A">
      <w:pPr>
        <w:pStyle w:val="ListParagraph"/>
        <w:numPr>
          <w:ilvl w:val="0"/>
          <w:numId w:val="2"/>
        </w:numPr>
        <w:rPr>
          <w:sz w:val="22"/>
          <w:szCs w:val="22"/>
          <w:u w:val="single"/>
        </w:rPr>
      </w:pPr>
      <w:r w:rsidRPr="0076283A">
        <w:rPr>
          <w:sz w:val="22"/>
          <w:szCs w:val="22"/>
          <w:u w:val="single"/>
        </w:rPr>
        <w:t>Identification of genes downstream of PlexinA2 and Semaphorin 6a involved in proliferation and migration during early eye development.</w:t>
      </w:r>
      <w:r w:rsidRPr="0076283A">
        <w:rPr>
          <w:sz w:val="22"/>
          <w:szCs w:val="22"/>
        </w:rPr>
        <w:t xml:space="preserve"> </w:t>
      </w:r>
      <w:r w:rsidRPr="0076283A">
        <w:rPr>
          <w:b/>
          <w:sz w:val="22"/>
          <w:szCs w:val="22"/>
        </w:rPr>
        <w:t>Emerson. SE,</w:t>
      </w:r>
      <w:r w:rsidRPr="0076283A">
        <w:rPr>
          <w:sz w:val="22"/>
          <w:szCs w:val="22"/>
        </w:rPr>
        <w:t xml:space="preserve"> Ebert. AM, Society for Developmental Biology. Snowbird, UT, July 9-13 2015.</w:t>
      </w:r>
    </w:p>
    <w:p w14:paraId="3D6FF7F8" w14:textId="77777777" w:rsidR="006D6494" w:rsidRPr="006D6494" w:rsidRDefault="006D6494" w:rsidP="006D6494">
      <w:pPr>
        <w:rPr>
          <w:sz w:val="22"/>
          <w:szCs w:val="22"/>
          <w:u w:val="single"/>
        </w:rPr>
      </w:pPr>
    </w:p>
    <w:p w14:paraId="0B88C142" w14:textId="77777777" w:rsidR="006D6494" w:rsidRPr="0076283A" w:rsidRDefault="006D6494" w:rsidP="0076283A">
      <w:pPr>
        <w:pStyle w:val="ListParagraph"/>
        <w:numPr>
          <w:ilvl w:val="0"/>
          <w:numId w:val="2"/>
        </w:numPr>
        <w:rPr>
          <w:sz w:val="22"/>
          <w:szCs w:val="22"/>
        </w:rPr>
      </w:pPr>
      <w:r w:rsidRPr="0076283A">
        <w:rPr>
          <w:sz w:val="22"/>
          <w:szCs w:val="22"/>
          <w:u w:val="single"/>
        </w:rPr>
        <w:t>The role of the Plexin A family in eye development.</w:t>
      </w:r>
      <w:r w:rsidRPr="0076283A">
        <w:rPr>
          <w:sz w:val="22"/>
          <w:szCs w:val="22"/>
        </w:rPr>
        <w:t xml:space="preserve"> </w:t>
      </w:r>
      <w:r w:rsidRPr="0076283A">
        <w:rPr>
          <w:b/>
          <w:sz w:val="22"/>
          <w:szCs w:val="22"/>
        </w:rPr>
        <w:t>Emerson. SE</w:t>
      </w:r>
      <w:r w:rsidRPr="0076283A">
        <w:rPr>
          <w:sz w:val="22"/>
          <w:szCs w:val="22"/>
        </w:rPr>
        <w:t>, Light, S.E., St. Clair, R.M., Ballif, B.A. and Ebert, A.M.</w:t>
      </w:r>
      <w:r w:rsidRPr="0076283A">
        <w:rPr>
          <w:sz w:val="22"/>
          <w:szCs w:val="22"/>
          <w:vertAlign w:val="superscript"/>
        </w:rPr>
        <w:t xml:space="preserve"> </w:t>
      </w:r>
      <w:r w:rsidRPr="0076283A">
        <w:rPr>
          <w:sz w:val="22"/>
          <w:szCs w:val="22"/>
        </w:rPr>
        <w:t>NBH Forum. UVM, Jan 23, 2016.</w:t>
      </w:r>
    </w:p>
    <w:p w14:paraId="186AC47D" w14:textId="77777777" w:rsidR="006D6494" w:rsidRPr="006D6494" w:rsidRDefault="006D6494" w:rsidP="006D6494">
      <w:pPr>
        <w:rPr>
          <w:sz w:val="22"/>
          <w:szCs w:val="22"/>
        </w:rPr>
      </w:pPr>
    </w:p>
    <w:p w14:paraId="5300BC23" w14:textId="77777777" w:rsidR="006D6494" w:rsidRPr="0076283A" w:rsidRDefault="006D6494" w:rsidP="0076283A">
      <w:pPr>
        <w:pStyle w:val="ListParagraph"/>
        <w:numPr>
          <w:ilvl w:val="0"/>
          <w:numId w:val="2"/>
        </w:numPr>
        <w:rPr>
          <w:sz w:val="22"/>
          <w:szCs w:val="22"/>
        </w:rPr>
      </w:pPr>
      <w:r w:rsidRPr="0076283A">
        <w:rPr>
          <w:sz w:val="22"/>
          <w:szCs w:val="22"/>
          <w:u w:val="single"/>
        </w:rPr>
        <w:t>Identification of target genes downstream of PlexinA2 /Semaphorin6a signaling in zebrafish.</w:t>
      </w:r>
      <w:r w:rsidRPr="0076283A">
        <w:rPr>
          <w:sz w:val="22"/>
          <w:szCs w:val="22"/>
        </w:rPr>
        <w:t xml:space="preserve"> </w:t>
      </w:r>
      <w:r w:rsidRPr="0076283A">
        <w:rPr>
          <w:b/>
          <w:sz w:val="22"/>
          <w:szCs w:val="22"/>
        </w:rPr>
        <w:t>Emerson. SE</w:t>
      </w:r>
      <w:r w:rsidRPr="0076283A">
        <w:rPr>
          <w:sz w:val="22"/>
          <w:szCs w:val="22"/>
        </w:rPr>
        <w:t>, Light, S.E., St. Clair, R.M., Ballif, B.A. and Ebert, A.M.</w:t>
      </w:r>
      <w:r w:rsidRPr="0076283A">
        <w:rPr>
          <w:sz w:val="22"/>
          <w:szCs w:val="22"/>
          <w:vertAlign w:val="superscript"/>
        </w:rPr>
        <w:t xml:space="preserve"> </w:t>
      </w:r>
      <w:r w:rsidRPr="0076283A">
        <w:rPr>
          <w:sz w:val="22"/>
          <w:szCs w:val="22"/>
        </w:rPr>
        <w:t>Northeast Society for Developmental Biology. Woods Hole, MA, April 10-12, 2016.</w:t>
      </w:r>
    </w:p>
    <w:p w14:paraId="5E3E648D" w14:textId="77777777" w:rsidR="006D6494" w:rsidRPr="006D6494" w:rsidRDefault="006D6494" w:rsidP="006D6494">
      <w:pPr>
        <w:ind w:left="720"/>
        <w:rPr>
          <w:color w:val="808080"/>
          <w:sz w:val="22"/>
          <w:szCs w:val="22"/>
        </w:rPr>
      </w:pPr>
    </w:p>
    <w:p w14:paraId="74FE225F" w14:textId="1F877541" w:rsidR="006D6494" w:rsidRPr="0076283A" w:rsidRDefault="006D6494" w:rsidP="0076283A">
      <w:pPr>
        <w:jc w:val="both"/>
        <w:rPr>
          <w:i/>
          <w:color w:val="000000"/>
          <w:sz w:val="22"/>
          <w:szCs w:val="22"/>
        </w:rPr>
      </w:pPr>
      <w:r w:rsidRPr="0076283A">
        <w:rPr>
          <w:i/>
          <w:color w:val="000000"/>
          <w:sz w:val="22"/>
          <w:szCs w:val="22"/>
        </w:rPr>
        <w:t>Presentations</w:t>
      </w:r>
    </w:p>
    <w:p w14:paraId="547988A0" w14:textId="77777777" w:rsidR="006D6494" w:rsidRPr="0076283A" w:rsidRDefault="006D6494" w:rsidP="0076283A">
      <w:pPr>
        <w:pStyle w:val="ListParagraph"/>
        <w:numPr>
          <w:ilvl w:val="0"/>
          <w:numId w:val="2"/>
        </w:numPr>
        <w:rPr>
          <w:sz w:val="22"/>
          <w:szCs w:val="22"/>
        </w:rPr>
      </w:pPr>
      <w:r w:rsidRPr="0076283A">
        <w:rPr>
          <w:sz w:val="22"/>
          <w:szCs w:val="22"/>
        </w:rPr>
        <w:t>UVM Graduate seminar.  “Identification of genes downstream of PlexinA2 and Semaphorin 6a involved in proliferation and migration during early eye development” April 3</w:t>
      </w:r>
      <w:r w:rsidRPr="0076283A">
        <w:rPr>
          <w:sz w:val="22"/>
          <w:szCs w:val="22"/>
          <w:vertAlign w:val="superscript"/>
        </w:rPr>
        <w:t>rd</w:t>
      </w:r>
      <w:r w:rsidRPr="0076283A">
        <w:rPr>
          <w:sz w:val="22"/>
          <w:szCs w:val="22"/>
        </w:rPr>
        <w:t xml:space="preserve"> 2015</w:t>
      </w:r>
    </w:p>
    <w:p w14:paraId="557B548A" w14:textId="77777777" w:rsidR="006D6494" w:rsidRPr="006D6494" w:rsidRDefault="006D6494" w:rsidP="006D6494">
      <w:pPr>
        <w:rPr>
          <w:sz w:val="22"/>
          <w:szCs w:val="22"/>
        </w:rPr>
      </w:pPr>
    </w:p>
    <w:p w14:paraId="776719FB" w14:textId="77777777" w:rsidR="006D6494" w:rsidRPr="0076283A" w:rsidRDefault="006D6494" w:rsidP="0076283A">
      <w:pPr>
        <w:pStyle w:val="ListParagraph"/>
        <w:numPr>
          <w:ilvl w:val="0"/>
          <w:numId w:val="2"/>
        </w:numPr>
        <w:rPr>
          <w:sz w:val="22"/>
          <w:szCs w:val="22"/>
        </w:rPr>
      </w:pPr>
      <w:r w:rsidRPr="0076283A">
        <w:rPr>
          <w:sz w:val="22"/>
          <w:szCs w:val="22"/>
        </w:rPr>
        <w:t>UVM Graduate seminar. “The role of the Plexin A family in eye development” March 18</w:t>
      </w:r>
      <w:r w:rsidRPr="0076283A">
        <w:rPr>
          <w:sz w:val="22"/>
          <w:szCs w:val="22"/>
          <w:vertAlign w:val="superscript"/>
        </w:rPr>
        <w:t>th</w:t>
      </w:r>
      <w:r w:rsidRPr="0076283A">
        <w:rPr>
          <w:sz w:val="22"/>
          <w:szCs w:val="22"/>
        </w:rPr>
        <w:t xml:space="preserve"> 2016</w:t>
      </w:r>
    </w:p>
    <w:p w14:paraId="495CA8F2" w14:textId="77777777" w:rsidR="006D6494" w:rsidRPr="006D6494" w:rsidRDefault="006D6494" w:rsidP="006D6494">
      <w:pPr>
        <w:rPr>
          <w:sz w:val="22"/>
          <w:szCs w:val="22"/>
        </w:rPr>
      </w:pPr>
    </w:p>
    <w:p w14:paraId="02CA2203" w14:textId="77777777" w:rsidR="006D6494" w:rsidRPr="006D6494" w:rsidRDefault="006D6494" w:rsidP="0076283A">
      <w:pPr>
        <w:pStyle w:val="ListParagraph"/>
        <w:numPr>
          <w:ilvl w:val="0"/>
          <w:numId w:val="2"/>
        </w:numPr>
        <w:rPr>
          <w:i/>
          <w:sz w:val="22"/>
          <w:szCs w:val="22"/>
          <w:u w:val="single"/>
        </w:rPr>
      </w:pPr>
      <w:r w:rsidRPr="006D6494">
        <w:rPr>
          <w:sz w:val="22"/>
          <w:szCs w:val="22"/>
        </w:rPr>
        <w:t xml:space="preserve">Student research conference UVM. </w:t>
      </w:r>
      <w:r w:rsidRPr="006D6494">
        <w:rPr>
          <w:i/>
          <w:sz w:val="22"/>
          <w:szCs w:val="22"/>
        </w:rPr>
        <w:t>“</w:t>
      </w:r>
      <w:r w:rsidRPr="006D6494">
        <w:rPr>
          <w:sz w:val="22"/>
          <w:szCs w:val="22"/>
        </w:rPr>
        <w:t>Identification of target genes downstream of Semaphorin6A/PlexinA2 signaling in zebrafish." April 26</w:t>
      </w:r>
      <w:r w:rsidRPr="006D6494">
        <w:rPr>
          <w:sz w:val="22"/>
          <w:szCs w:val="22"/>
          <w:vertAlign w:val="superscript"/>
        </w:rPr>
        <w:t>th</w:t>
      </w:r>
      <w:r w:rsidRPr="006D6494">
        <w:rPr>
          <w:sz w:val="22"/>
          <w:szCs w:val="22"/>
        </w:rPr>
        <w:t xml:space="preserve"> 2016</w:t>
      </w:r>
    </w:p>
    <w:p w14:paraId="6A38296A" w14:textId="77777777" w:rsidR="006D6494" w:rsidRPr="006D6494" w:rsidRDefault="006D6494" w:rsidP="00576E85">
      <w:pPr>
        <w:tabs>
          <w:tab w:val="left" w:pos="0"/>
        </w:tabs>
        <w:jc w:val="both"/>
        <w:rPr>
          <w:sz w:val="22"/>
          <w:szCs w:val="22"/>
        </w:rPr>
      </w:pPr>
    </w:p>
    <w:p w14:paraId="65209AF1" w14:textId="6233839F" w:rsidR="00577DCE" w:rsidRPr="006D6494" w:rsidRDefault="00577DCE" w:rsidP="00576E85">
      <w:pPr>
        <w:tabs>
          <w:tab w:val="left" w:pos="0"/>
        </w:tabs>
        <w:jc w:val="both"/>
        <w:rPr>
          <w:kern w:val="18"/>
          <w:sz w:val="22"/>
          <w:szCs w:val="22"/>
        </w:rPr>
      </w:pPr>
      <w:r w:rsidRPr="006D6494">
        <w:rPr>
          <w:sz w:val="22"/>
          <w:szCs w:val="22"/>
        </w:rPr>
        <w:t xml:space="preserve">Out reach so far has included helping at </w:t>
      </w:r>
      <w:r w:rsidRPr="006D6494">
        <w:rPr>
          <w:kern w:val="18"/>
          <w:sz w:val="22"/>
          <w:szCs w:val="22"/>
        </w:rPr>
        <w:t xml:space="preserve">Milton Middle School, VT Science Fair on Feb 15, 2015 as a Judge. Guest TA for a senior Developmental Biology lab at St. Michaels College, VT, where we provided zebrafish embryos and guided independent student research designs. Dec 1, 2015. In the future I plan to </w:t>
      </w:r>
      <w:r w:rsidR="0076283A">
        <w:rPr>
          <w:kern w:val="18"/>
          <w:sz w:val="22"/>
          <w:szCs w:val="22"/>
        </w:rPr>
        <w:t xml:space="preserve">continue to participate in outreach events and </w:t>
      </w:r>
      <w:r w:rsidRPr="006D6494">
        <w:rPr>
          <w:kern w:val="18"/>
          <w:sz w:val="22"/>
          <w:szCs w:val="22"/>
        </w:rPr>
        <w:t xml:space="preserve">guest lecture for the Developmental Neurobiology class at UVM. I am a very dedicated student and in getting this fellowship I will be able to continue my research at UVM and progress towards my goal of being an independent developmental biologist. </w:t>
      </w:r>
    </w:p>
    <w:p w14:paraId="23248199" w14:textId="77777777" w:rsidR="00577DCE" w:rsidRPr="00B02DCF" w:rsidRDefault="00577DCE" w:rsidP="00576E85">
      <w:pPr>
        <w:jc w:val="both"/>
        <w:rPr>
          <w:rFonts w:eastAsia="Arial" w:cs="Arial"/>
          <w:sz w:val="22"/>
          <w:szCs w:val="22"/>
        </w:rPr>
      </w:pPr>
    </w:p>
    <w:p w14:paraId="4A8CA29F" w14:textId="77777777" w:rsidR="00577DCE" w:rsidRPr="00B02DCF" w:rsidRDefault="00577DCE" w:rsidP="00576E85">
      <w:pPr>
        <w:pStyle w:val="Heading1"/>
        <w:jc w:val="both"/>
        <w:rPr>
          <w:rFonts w:asciiTheme="minorHAnsi" w:hAnsiTheme="minorHAnsi"/>
        </w:rPr>
      </w:pPr>
      <w:r w:rsidRPr="00B02DCF">
        <w:rPr>
          <w:rFonts w:asciiTheme="minorHAnsi" w:hAnsiTheme="minorHAnsi"/>
        </w:rPr>
        <w:t>B.</w:t>
      </w:r>
      <w:r w:rsidRPr="00B02DCF">
        <w:rPr>
          <w:rFonts w:asciiTheme="minorHAnsi" w:hAnsiTheme="minorHAnsi"/>
        </w:rPr>
        <w:tab/>
        <w:t>Positions and Honors</w:t>
      </w:r>
    </w:p>
    <w:tbl>
      <w:tblPr>
        <w:tblW w:w="10656" w:type="dxa"/>
        <w:jc w:val="center"/>
        <w:tblBorders>
          <w:top w:val="single" w:sz="6" w:space="0" w:color="auto"/>
          <w:insideV w:val="single" w:sz="6" w:space="0" w:color="auto"/>
        </w:tblBorders>
        <w:tblLayout w:type="fixed"/>
        <w:tblCellMar>
          <w:top w:w="14" w:type="dxa"/>
          <w:left w:w="43" w:type="dxa"/>
          <w:bottom w:w="14" w:type="dxa"/>
          <w:right w:w="43" w:type="dxa"/>
        </w:tblCellMar>
        <w:tblLook w:val="0020" w:firstRow="1" w:lastRow="0" w:firstColumn="0" w:lastColumn="0" w:noHBand="0" w:noVBand="0"/>
      </w:tblPr>
      <w:tblGrid>
        <w:gridCol w:w="2088"/>
        <w:gridCol w:w="1152"/>
        <w:gridCol w:w="1170"/>
        <w:gridCol w:w="1377"/>
        <w:gridCol w:w="2434"/>
        <w:gridCol w:w="2435"/>
      </w:tblGrid>
      <w:tr w:rsidR="00577DCE" w:rsidRPr="00B02DCF" w14:paraId="2E14695F" w14:textId="77777777" w:rsidTr="00785576">
        <w:trPr>
          <w:cantSplit/>
          <w:trHeight w:val="259"/>
          <w:tblHeader/>
          <w:jc w:val="center"/>
        </w:trPr>
        <w:tc>
          <w:tcPr>
            <w:tcW w:w="2088" w:type="dxa"/>
            <w:tcBorders>
              <w:top w:val="single" w:sz="6" w:space="0" w:color="auto"/>
              <w:bottom w:val="single" w:sz="6" w:space="0" w:color="auto"/>
            </w:tcBorders>
            <w:tcMar>
              <w:top w:w="29" w:type="dxa"/>
            </w:tcMar>
            <w:vAlign w:val="center"/>
          </w:tcPr>
          <w:p w14:paraId="10479803"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ACTIVITY/</w:t>
            </w:r>
          </w:p>
          <w:p w14:paraId="259F744C"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OCCUPATION</w:t>
            </w:r>
          </w:p>
        </w:tc>
        <w:tc>
          <w:tcPr>
            <w:tcW w:w="1152" w:type="dxa"/>
            <w:tcBorders>
              <w:top w:val="single" w:sz="6" w:space="0" w:color="auto"/>
              <w:bottom w:val="single" w:sz="6" w:space="0" w:color="auto"/>
            </w:tcBorders>
            <w:vAlign w:val="center"/>
          </w:tcPr>
          <w:p w14:paraId="713D4CD7"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START</w:t>
            </w:r>
            <w:r w:rsidRPr="00B02DCF">
              <w:rPr>
                <w:rFonts w:asciiTheme="minorHAnsi" w:hAnsiTheme="minorHAnsi"/>
                <w:sz w:val="22"/>
                <w:szCs w:val="22"/>
              </w:rPr>
              <w:br/>
              <w:t>DATE MM/YYYY</w:t>
            </w:r>
          </w:p>
        </w:tc>
        <w:tc>
          <w:tcPr>
            <w:tcW w:w="1170" w:type="dxa"/>
            <w:tcBorders>
              <w:top w:val="single" w:sz="6" w:space="0" w:color="auto"/>
              <w:bottom w:val="single" w:sz="6" w:space="0" w:color="auto"/>
            </w:tcBorders>
            <w:vAlign w:val="center"/>
          </w:tcPr>
          <w:p w14:paraId="57B9CE03"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END</w:t>
            </w:r>
            <w:r w:rsidRPr="00B02DCF">
              <w:rPr>
                <w:rFonts w:asciiTheme="minorHAnsi" w:hAnsiTheme="minorHAnsi"/>
                <w:sz w:val="22"/>
                <w:szCs w:val="22"/>
              </w:rPr>
              <w:br/>
              <w:t>DATE MM/YYYY</w:t>
            </w:r>
          </w:p>
        </w:tc>
        <w:tc>
          <w:tcPr>
            <w:tcW w:w="1377" w:type="dxa"/>
            <w:tcBorders>
              <w:top w:val="single" w:sz="6" w:space="0" w:color="auto"/>
              <w:bottom w:val="single" w:sz="6" w:space="0" w:color="auto"/>
            </w:tcBorders>
            <w:vAlign w:val="center"/>
          </w:tcPr>
          <w:p w14:paraId="0E213750"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FIELD</w:t>
            </w:r>
          </w:p>
        </w:tc>
        <w:tc>
          <w:tcPr>
            <w:tcW w:w="2434" w:type="dxa"/>
            <w:tcBorders>
              <w:top w:val="single" w:sz="6" w:space="0" w:color="auto"/>
              <w:bottom w:val="single" w:sz="6" w:space="0" w:color="auto"/>
            </w:tcBorders>
            <w:vAlign w:val="center"/>
          </w:tcPr>
          <w:p w14:paraId="2B53B2F5"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INSTITUTION/</w:t>
            </w:r>
          </w:p>
          <w:p w14:paraId="45053200"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COMPANY</w:t>
            </w:r>
          </w:p>
        </w:tc>
        <w:tc>
          <w:tcPr>
            <w:tcW w:w="2435" w:type="dxa"/>
            <w:tcBorders>
              <w:top w:val="single" w:sz="6" w:space="0" w:color="auto"/>
              <w:bottom w:val="single" w:sz="6" w:space="0" w:color="auto"/>
            </w:tcBorders>
            <w:vAlign w:val="center"/>
          </w:tcPr>
          <w:p w14:paraId="735C1166" w14:textId="77777777" w:rsidR="00577DCE" w:rsidRPr="00B02DCF" w:rsidRDefault="00577DCE" w:rsidP="00576E85">
            <w:pPr>
              <w:pStyle w:val="FormFieldCaption"/>
              <w:jc w:val="both"/>
              <w:rPr>
                <w:rFonts w:asciiTheme="minorHAnsi" w:hAnsiTheme="minorHAnsi"/>
                <w:sz w:val="22"/>
                <w:szCs w:val="22"/>
              </w:rPr>
            </w:pPr>
            <w:r w:rsidRPr="00B02DCF">
              <w:rPr>
                <w:rFonts w:asciiTheme="minorHAnsi" w:hAnsiTheme="minorHAnsi"/>
                <w:sz w:val="22"/>
                <w:szCs w:val="22"/>
              </w:rPr>
              <w:t>SUPERVISOR/</w:t>
            </w:r>
            <w:r w:rsidRPr="00B02DCF">
              <w:rPr>
                <w:rFonts w:asciiTheme="minorHAnsi" w:hAnsiTheme="minorHAnsi"/>
                <w:sz w:val="22"/>
                <w:szCs w:val="22"/>
              </w:rPr>
              <w:br/>
              <w:t>EMPLOYER</w:t>
            </w:r>
          </w:p>
        </w:tc>
      </w:tr>
      <w:tr w:rsidR="00577DCE" w:rsidRPr="00B02DCF" w14:paraId="33D0B75F" w14:textId="77777777" w:rsidTr="00785576">
        <w:trPr>
          <w:cantSplit/>
          <w:trHeight w:val="288"/>
          <w:jc w:val="center"/>
        </w:trPr>
        <w:tc>
          <w:tcPr>
            <w:tcW w:w="2088" w:type="dxa"/>
            <w:vAlign w:val="center"/>
          </w:tcPr>
          <w:p w14:paraId="601B29F7" w14:textId="77777777" w:rsidR="00577DCE" w:rsidRPr="00B02DCF" w:rsidRDefault="00577DCE" w:rsidP="00576E85">
            <w:pPr>
              <w:pStyle w:val="DataField"/>
              <w:spacing w:before="20" w:after="20"/>
              <w:jc w:val="both"/>
              <w:rPr>
                <w:rFonts w:asciiTheme="minorHAnsi" w:hAnsiTheme="minorHAnsi"/>
              </w:rPr>
            </w:pPr>
            <w:r w:rsidRPr="00B02DCF">
              <w:rPr>
                <w:rFonts w:asciiTheme="minorHAnsi" w:hAnsiTheme="minorHAnsi"/>
              </w:rPr>
              <w:t>Predoc</w:t>
            </w:r>
          </w:p>
        </w:tc>
        <w:tc>
          <w:tcPr>
            <w:tcW w:w="1152" w:type="dxa"/>
            <w:vAlign w:val="center"/>
          </w:tcPr>
          <w:p w14:paraId="0D25DB60" w14:textId="77777777" w:rsidR="00577DCE" w:rsidRPr="00B02DCF" w:rsidRDefault="00577DCE" w:rsidP="00576E85">
            <w:pPr>
              <w:pStyle w:val="DataField"/>
              <w:spacing w:before="20" w:after="20"/>
              <w:jc w:val="both"/>
              <w:rPr>
                <w:rFonts w:asciiTheme="minorHAnsi" w:hAnsiTheme="minorHAnsi"/>
              </w:rPr>
            </w:pPr>
            <w:r w:rsidRPr="00B02DCF">
              <w:rPr>
                <w:rFonts w:asciiTheme="minorHAnsi" w:hAnsiTheme="minorHAnsi"/>
              </w:rPr>
              <w:t>08/2014</w:t>
            </w:r>
          </w:p>
        </w:tc>
        <w:tc>
          <w:tcPr>
            <w:tcW w:w="1170" w:type="dxa"/>
            <w:vAlign w:val="center"/>
          </w:tcPr>
          <w:p w14:paraId="005DA1E9" w14:textId="77777777" w:rsidR="00577DCE" w:rsidRPr="00B02DCF" w:rsidRDefault="00577DCE" w:rsidP="00576E85">
            <w:pPr>
              <w:pStyle w:val="DataField"/>
              <w:spacing w:before="20" w:after="20"/>
              <w:jc w:val="both"/>
              <w:rPr>
                <w:rFonts w:asciiTheme="minorHAnsi" w:hAnsiTheme="minorHAnsi"/>
              </w:rPr>
            </w:pPr>
            <w:r w:rsidRPr="00B02DCF">
              <w:rPr>
                <w:rFonts w:asciiTheme="minorHAnsi" w:hAnsiTheme="minorHAnsi"/>
              </w:rPr>
              <w:t>Present</w:t>
            </w:r>
          </w:p>
        </w:tc>
        <w:tc>
          <w:tcPr>
            <w:tcW w:w="1377" w:type="dxa"/>
            <w:vAlign w:val="center"/>
          </w:tcPr>
          <w:p w14:paraId="23190551" w14:textId="77777777" w:rsidR="00577DCE" w:rsidRPr="00B02DCF" w:rsidRDefault="00577DCE" w:rsidP="00576E85">
            <w:pPr>
              <w:pStyle w:val="DataField"/>
              <w:spacing w:before="20" w:after="20"/>
              <w:jc w:val="both"/>
              <w:rPr>
                <w:rFonts w:asciiTheme="minorHAnsi" w:hAnsiTheme="minorHAnsi"/>
              </w:rPr>
            </w:pPr>
            <w:r w:rsidRPr="00B02DCF">
              <w:rPr>
                <w:rFonts w:asciiTheme="minorHAnsi" w:hAnsiTheme="minorHAnsi"/>
              </w:rPr>
              <w:t>Biology</w:t>
            </w:r>
          </w:p>
        </w:tc>
        <w:tc>
          <w:tcPr>
            <w:tcW w:w="2434" w:type="dxa"/>
            <w:vAlign w:val="center"/>
          </w:tcPr>
          <w:p w14:paraId="11EDCB92" w14:textId="77777777" w:rsidR="00577DCE" w:rsidRPr="00B02DCF" w:rsidRDefault="00577DCE" w:rsidP="00576E85">
            <w:pPr>
              <w:pStyle w:val="DataField"/>
              <w:spacing w:before="20" w:after="20"/>
              <w:jc w:val="both"/>
              <w:rPr>
                <w:rFonts w:asciiTheme="minorHAnsi" w:hAnsiTheme="minorHAnsi"/>
              </w:rPr>
            </w:pPr>
            <w:r w:rsidRPr="00B02DCF">
              <w:rPr>
                <w:rFonts w:asciiTheme="minorHAnsi" w:hAnsiTheme="minorHAnsi"/>
              </w:rPr>
              <w:t>University of Vermont</w:t>
            </w:r>
          </w:p>
        </w:tc>
        <w:tc>
          <w:tcPr>
            <w:tcW w:w="2435" w:type="dxa"/>
            <w:vAlign w:val="center"/>
          </w:tcPr>
          <w:p w14:paraId="6AA76B6A" w14:textId="77777777" w:rsidR="00577DCE" w:rsidRPr="00B02DCF" w:rsidRDefault="00577DCE" w:rsidP="00576E85">
            <w:pPr>
              <w:pStyle w:val="DataField"/>
              <w:spacing w:before="20" w:after="20"/>
              <w:jc w:val="both"/>
              <w:rPr>
                <w:rFonts w:asciiTheme="minorHAnsi" w:hAnsiTheme="minorHAnsi"/>
              </w:rPr>
            </w:pPr>
            <w:r w:rsidRPr="00B02DCF">
              <w:rPr>
                <w:rFonts w:asciiTheme="minorHAnsi" w:hAnsiTheme="minorHAnsi"/>
              </w:rPr>
              <w:t>Dr. Alicia Ebert</w:t>
            </w:r>
          </w:p>
        </w:tc>
      </w:tr>
      <w:tr w:rsidR="00577DCE" w:rsidRPr="00B02DCF" w14:paraId="10640407" w14:textId="77777777" w:rsidTr="00785576">
        <w:trPr>
          <w:cantSplit/>
          <w:trHeight w:val="288"/>
          <w:jc w:val="center"/>
        </w:trPr>
        <w:tc>
          <w:tcPr>
            <w:tcW w:w="2088" w:type="dxa"/>
            <w:vAlign w:val="center"/>
          </w:tcPr>
          <w:p w14:paraId="691786A2" w14:textId="77777777" w:rsidR="00577DCE" w:rsidRPr="00B02DCF" w:rsidRDefault="00577DCE" w:rsidP="00576E85">
            <w:pPr>
              <w:pStyle w:val="DataField"/>
              <w:spacing w:before="20" w:after="20"/>
              <w:jc w:val="both"/>
              <w:rPr>
                <w:rFonts w:asciiTheme="minorHAnsi" w:hAnsiTheme="minorHAnsi"/>
              </w:rPr>
            </w:pPr>
          </w:p>
        </w:tc>
        <w:tc>
          <w:tcPr>
            <w:tcW w:w="1152" w:type="dxa"/>
            <w:vAlign w:val="center"/>
          </w:tcPr>
          <w:p w14:paraId="4694EDDC" w14:textId="77777777" w:rsidR="00577DCE" w:rsidRPr="00B02DCF" w:rsidRDefault="00577DCE" w:rsidP="00576E85">
            <w:pPr>
              <w:pStyle w:val="DataField"/>
              <w:spacing w:before="20" w:after="20"/>
              <w:jc w:val="both"/>
              <w:rPr>
                <w:rFonts w:asciiTheme="minorHAnsi" w:hAnsiTheme="minorHAnsi"/>
              </w:rPr>
            </w:pPr>
          </w:p>
        </w:tc>
        <w:tc>
          <w:tcPr>
            <w:tcW w:w="1170" w:type="dxa"/>
            <w:vAlign w:val="center"/>
          </w:tcPr>
          <w:p w14:paraId="5A75F82C" w14:textId="77777777" w:rsidR="00577DCE" w:rsidRPr="00B02DCF" w:rsidRDefault="00577DCE" w:rsidP="00576E85">
            <w:pPr>
              <w:pStyle w:val="DataField"/>
              <w:spacing w:before="20" w:after="20"/>
              <w:jc w:val="both"/>
              <w:rPr>
                <w:rFonts w:asciiTheme="minorHAnsi" w:hAnsiTheme="minorHAnsi"/>
              </w:rPr>
            </w:pPr>
          </w:p>
        </w:tc>
        <w:tc>
          <w:tcPr>
            <w:tcW w:w="1377" w:type="dxa"/>
            <w:vAlign w:val="center"/>
          </w:tcPr>
          <w:p w14:paraId="7ABE955C" w14:textId="77777777" w:rsidR="00577DCE" w:rsidRPr="00B02DCF" w:rsidRDefault="00577DCE" w:rsidP="00576E85">
            <w:pPr>
              <w:pStyle w:val="DataField"/>
              <w:spacing w:before="20" w:after="20"/>
              <w:jc w:val="both"/>
              <w:rPr>
                <w:rFonts w:asciiTheme="minorHAnsi" w:hAnsiTheme="minorHAnsi"/>
              </w:rPr>
            </w:pPr>
          </w:p>
        </w:tc>
        <w:tc>
          <w:tcPr>
            <w:tcW w:w="2434" w:type="dxa"/>
            <w:vAlign w:val="center"/>
          </w:tcPr>
          <w:p w14:paraId="7C74E168" w14:textId="77777777" w:rsidR="00577DCE" w:rsidRPr="00B02DCF" w:rsidRDefault="00577DCE" w:rsidP="00576E85">
            <w:pPr>
              <w:pStyle w:val="DataField"/>
              <w:spacing w:before="20" w:after="20"/>
              <w:jc w:val="both"/>
              <w:rPr>
                <w:rFonts w:asciiTheme="minorHAnsi" w:hAnsiTheme="minorHAnsi"/>
              </w:rPr>
            </w:pPr>
          </w:p>
        </w:tc>
        <w:tc>
          <w:tcPr>
            <w:tcW w:w="2435" w:type="dxa"/>
            <w:vAlign w:val="center"/>
          </w:tcPr>
          <w:p w14:paraId="2AF83DB5" w14:textId="77777777" w:rsidR="00577DCE" w:rsidRPr="00B02DCF" w:rsidRDefault="00577DCE" w:rsidP="00576E85">
            <w:pPr>
              <w:pStyle w:val="DataField"/>
              <w:spacing w:before="20" w:after="20"/>
              <w:jc w:val="both"/>
              <w:rPr>
                <w:rFonts w:asciiTheme="minorHAnsi" w:hAnsiTheme="minorHAnsi"/>
              </w:rPr>
            </w:pPr>
          </w:p>
        </w:tc>
      </w:tr>
      <w:tr w:rsidR="00577DCE" w:rsidRPr="00B02DCF" w14:paraId="1BD85340" w14:textId="77777777" w:rsidTr="00785576">
        <w:trPr>
          <w:cantSplit/>
          <w:trHeight w:val="288"/>
          <w:jc w:val="center"/>
        </w:trPr>
        <w:tc>
          <w:tcPr>
            <w:tcW w:w="2088" w:type="dxa"/>
            <w:vAlign w:val="center"/>
          </w:tcPr>
          <w:p w14:paraId="67FB27A7" w14:textId="77777777" w:rsidR="00577DCE" w:rsidRPr="00B02DCF" w:rsidRDefault="00577DCE" w:rsidP="00576E85">
            <w:pPr>
              <w:pStyle w:val="DataField10pt"/>
              <w:tabs>
                <w:tab w:val="left" w:pos="1069"/>
                <w:tab w:val="left" w:pos="2149"/>
                <w:tab w:val="left" w:pos="3229"/>
                <w:tab w:val="left" w:pos="5749"/>
                <w:tab w:val="left" w:pos="8629"/>
              </w:tabs>
              <w:spacing w:before="20" w:after="20"/>
              <w:jc w:val="both"/>
              <w:rPr>
                <w:rFonts w:asciiTheme="minorHAnsi" w:hAnsiTheme="minorHAnsi"/>
                <w:sz w:val="22"/>
                <w:szCs w:val="22"/>
              </w:rPr>
            </w:pPr>
          </w:p>
        </w:tc>
        <w:tc>
          <w:tcPr>
            <w:tcW w:w="1152" w:type="dxa"/>
            <w:vAlign w:val="center"/>
          </w:tcPr>
          <w:p w14:paraId="292D2AD4" w14:textId="77777777" w:rsidR="00577DCE" w:rsidRPr="00B02DCF" w:rsidRDefault="00577DCE" w:rsidP="00576E85">
            <w:pPr>
              <w:pStyle w:val="DataField10pt"/>
              <w:tabs>
                <w:tab w:val="left" w:pos="1069"/>
                <w:tab w:val="left" w:pos="2149"/>
                <w:tab w:val="left" w:pos="3229"/>
                <w:tab w:val="left" w:pos="5749"/>
                <w:tab w:val="left" w:pos="8629"/>
              </w:tabs>
              <w:spacing w:before="20" w:after="20"/>
              <w:jc w:val="both"/>
              <w:rPr>
                <w:rFonts w:asciiTheme="minorHAnsi" w:hAnsiTheme="minorHAnsi"/>
                <w:sz w:val="22"/>
                <w:szCs w:val="22"/>
              </w:rPr>
            </w:pPr>
          </w:p>
        </w:tc>
        <w:tc>
          <w:tcPr>
            <w:tcW w:w="1170" w:type="dxa"/>
            <w:vAlign w:val="center"/>
          </w:tcPr>
          <w:p w14:paraId="44D0D5D7" w14:textId="77777777" w:rsidR="00577DCE" w:rsidRPr="00B02DCF" w:rsidRDefault="00577DCE" w:rsidP="00576E85">
            <w:pPr>
              <w:pStyle w:val="DataField10pt"/>
              <w:tabs>
                <w:tab w:val="left" w:pos="1069"/>
                <w:tab w:val="left" w:pos="2149"/>
                <w:tab w:val="left" w:pos="3229"/>
                <w:tab w:val="left" w:pos="5749"/>
                <w:tab w:val="left" w:pos="8629"/>
              </w:tabs>
              <w:spacing w:before="20" w:after="20"/>
              <w:jc w:val="both"/>
              <w:rPr>
                <w:rFonts w:asciiTheme="minorHAnsi" w:hAnsiTheme="minorHAnsi"/>
                <w:sz w:val="22"/>
                <w:szCs w:val="22"/>
              </w:rPr>
            </w:pPr>
          </w:p>
        </w:tc>
        <w:tc>
          <w:tcPr>
            <w:tcW w:w="1377" w:type="dxa"/>
            <w:vAlign w:val="center"/>
          </w:tcPr>
          <w:p w14:paraId="1AA8763E" w14:textId="77777777" w:rsidR="00577DCE" w:rsidRPr="00B02DCF" w:rsidRDefault="00577DCE" w:rsidP="00576E85">
            <w:pPr>
              <w:pStyle w:val="DataField10pt"/>
              <w:tabs>
                <w:tab w:val="left" w:pos="1069"/>
                <w:tab w:val="left" w:pos="2149"/>
                <w:tab w:val="left" w:pos="3229"/>
                <w:tab w:val="left" w:pos="5749"/>
                <w:tab w:val="left" w:pos="8629"/>
              </w:tabs>
              <w:spacing w:before="20" w:after="20"/>
              <w:jc w:val="both"/>
              <w:rPr>
                <w:rFonts w:asciiTheme="minorHAnsi" w:hAnsiTheme="minorHAnsi"/>
                <w:sz w:val="22"/>
                <w:szCs w:val="22"/>
              </w:rPr>
            </w:pPr>
          </w:p>
        </w:tc>
        <w:tc>
          <w:tcPr>
            <w:tcW w:w="2434" w:type="dxa"/>
            <w:vAlign w:val="center"/>
          </w:tcPr>
          <w:p w14:paraId="4BCCF9E5" w14:textId="77777777" w:rsidR="00577DCE" w:rsidRPr="00B02DCF" w:rsidRDefault="00577DCE" w:rsidP="00576E85">
            <w:pPr>
              <w:pStyle w:val="DataField10pt"/>
              <w:tabs>
                <w:tab w:val="left" w:pos="1069"/>
                <w:tab w:val="left" w:pos="2149"/>
                <w:tab w:val="left" w:pos="3229"/>
                <w:tab w:val="left" w:pos="5749"/>
                <w:tab w:val="left" w:pos="8629"/>
              </w:tabs>
              <w:spacing w:before="20" w:after="20"/>
              <w:jc w:val="both"/>
              <w:rPr>
                <w:rFonts w:asciiTheme="minorHAnsi" w:hAnsiTheme="minorHAnsi"/>
                <w:sz w:val="22"/>
                <w:szCs w:val="22"/>
              </w:rPr>
            </w:pPr>
          </w:p>
        </w:tc>
        <w:tc>
          <w:tcPr>
            <w:tcW w:w="2435" w:type="dxa"/>
            <w:vAlign w:val="center"/>
          </w:tcPr>
          <w:p w14:paraId="119BAA13" w14:textId="77777777" w:rsidR="00577DCE" w:rsidRPr="00B02DCF" w:rsidRDefault="00577DCE" w:rsidP="00576E85">
            <w:pPr>
              <w:pStyle w:val="DataField10pt"/>
              <w:tabs>
                <w:tab w:val="left" w:pos="1069"/>
                <w:tab w:val="left" w:pos="2149"/>
                <w:tab w:val="left" w:pos="3229"/>
                <w:tab w:val="left" w:pos="5749"/>
                <w:tab w:val="left" w:pos="8629"/>
              </w:tabs>
              <w:spacing w:before="20" w:after="20"/>
              <w:jc w:val="both"/>
              <w:rPr>
                <w:rFonts w:asciiTheme="minorHAnsi" w:hAnsiTheme="minorHAnsi"/>
                <w:sz w:val="22"/>
                <w:szCs w:val="22"/>
              </w:rPr>
            </w:pPr>
          </w:p>
        </w:tc>
      </w:tr>
    </w:tbl>
    <w:p w14:paraId="54FE8881" w14:textId="77777777" w:rsidR="00577DCE" w:rsidRPr="00B02DCF" w:rsidRDefault="00577DCE" w:rsidP="00576E85">
      <w:pPr>
        <w:tabs>
          <w:tab w:val="left" w:pos="0"/>
        </w:tabs>
        <w:jc w:val="both"/>
        <w:rPr>
          <w:b/>
          <w:kern w:val="18"/>
          <w:sz w:val="22"/>
          <w:szCs w:val="22"/>
        </w:rPr>
      </w:pPr>
      <w:r w:rsidRPr="00B02DCF">
        <w:rPr>
          <w:b/>
          <w:kern w:val="18"/>
          <w:sz w:val="22"/>
          <w:szCs w:val="22"/>
        </w:rPr>
        <w:t>Teaching experience</w:t>
      </w:r>
    </w:p>
    <w:p w14:paraId="43C796ED" w14:textId="77777777" w:rsidR="00577DCE" w:rsidRPr="00B02DCF" w:rsidRDefault="00577DCE" w:rsidP="00576E85">
      <w:pPr>
        <w:tabs>
          <w:tab w:val="left" w:pos="0"/>
        </w:tabs>
        <w:jc w:val="both"/>
        <w:rPr>
          <w:i/>
          <w:kern w:val="18"/>
          <w:sz w:val="22"/>
          <w:szCs w:val="22"/>
        </w:rPr>
      </w:pPr>
      <w:r w:rsidRPr="00B02DCF">
        <w:rPr>
          <w:i/>
          <w:kern w:val="18"/>
          <w:sz w:val="22"/>
          <w:szCs w:val="22"/>
        </w:rPr>
        <w:t>Teaching Assistant</w:t>
      </w:r>
    </w:p>
    <w:p w14:paraId="5AF5E8AC" w14:textId="1771D123" w:rsidR="00577DCE" w:rsidRPr="00B02DCF" w:rsidRDefault="00577DCE" w:rsidP="00576E85">
      <w:pPr>
        <w:tabs>
          <w:tab w:val="left" w:pos="0"/>
        </w:tabs>
        <w:jc w:val="both"/>
        <w:rPr>
          <w:kern w:val="18"/>
          <w:sz w:val="22"/>
          <w:szCs w:val="22"/>
        </w:rPr>
      </w:pPr>
      <w:r w:rsidRPr="00B02DCF">
        <w:rPr>
          <w:kern w:val="18"/>
          <w:sz w:val="22"/>
          <w:szCs w:val="22"/>
        </w:rPr>
        <w:t xml:space="preserve">BCOR 11- Exploring Biology Lab </w:t>
      </w:r>
      <w:r w:rsidRPr="00B02DCF">
        <w:rPr>
          <w:kern w:val="18"/>
          <w:sz w:val="22"/>
          <w:szCs w:val="22"/>
        </w:rPr>
        <w:tab/>
      </w:r>
      <w:r w:rsidRPr="00B02DCF">
        <w:rPr>
          <w:kern w:val="18"/>
          <w:sz w:val="22"/>
          <w:szCs w:val="22"/>
        </w:rPr>
        <w:tab/>
      </w:r>
      <w:r w:rsidRPr="00B02DCF">
        <w:rPr>
          <w:kern w:val="18"/>
          <w:sz w:val="22"/>
          <w:szCs w:val="22"/>
        </w:rPr>
        <w:tab/>
      </w:r>
      <w:r w:rsidRPr="00B02DCF">
        <w:rPr>
          <w:kern w:val="18"/>
          <w:sz w:val="22"/>
          <w:szCs w:val="22"/>
        </w:rPr>
        <w:tab/>
      </w:r>
      <w:r w:rsidRPr="00B02DCF">
        <w:rPr>
          <w:kern w:val="18"/>
          <w:sz w:val="22"/>
          <w:szCs w:val="22"/>
        </w:rPr>
        <w:tab/>
        <w:t xml:space="preserve">                           </w:t>
      </w:r>
      <w:r w:rsidRPr="00B02DCF">
        <w:rPr>
          <w:color w:val="808080"/>
          <w:kern w:val="18"/>
          <w:sz w:val="22"/>
          <w:szCs w:val="22"/>
        </w:rPr>
        <w:t>UVM, Fall 2014</w:t>
      </w:r>
    </w:p>
    <w:p w14:paraId="26EC01E0" w14:textId="5C14DD58" w:rsidR="00577DCE" w:rsidRPr="00B02DCF" w:rsidRDefault="00577DCE" w:rsidP="00576E85">
      <w:pPr>
        <w:tabs>
          <w:tab w:val="left" w:pos="0"/>
        </w:tabs>
        <w:jc w:val="both"/>
        <w:rPr>
          <w:kern w:val="18"/>
          <w:sz w:val="22"/>
          <w:szCs w:val="22"/>
        </w:rPr>
      </w:pPr>
      <w:r w:rsidRPr="00B02DCF">
        <w:rPr>
          <w:kern w:val="18"/>
          <w:sz w:val="22"/>
          <w:szCs w:val="22"/>
        </w:rPr>
        <w:t xml:space="preserve">BCOR 101- Genetics recitation </w:t>
      </w:r>
      <w:r w:rsidRPr="00B02DCF">
        <w:rPr>
          <w:kern w:val="18"/>
          <w:sz w:val="22"/>
          <w:szCs w:val="22"/>
        </w:rPr>
        <w:tab/>
      </w:r>
      <w:r w:rsidRPr="00B02DCF">
        <w:rPr>
          <w:kern w:val="18"/>
          <w:sz w:val="22"/>
          <w:szCs w:val="22"/>
        </w:rPr>
        <w:tab/>
      </w:r>
      <w:r w:rsidRPr="00B02DCF">
        <w:rPr>
          <w:kern w:val="18"/>
          <w:sz w:val="22"/>
          <w:szCs w:val="22"/>
        </w:rPr>
        <w:tab/>
      </w:r>
      <w:r w:rsidRPr="00B02DCF">
        <w:rPr>
          <w:kern w:val="18"/>
          <w:sz w:val="22"/>
          <w:szCs w:val="22"/>
        </w:rPr>
        <w:tab/>
      </w:r>
      <w:r w:rsidRPr="00B02DCF">
        <w:rPr>
          <w:kern w:val="18"/>
          <w:sz w:val="22"/>
          <w:szCs w:val="22"/>
        </w:rPr>
        <w:tab/>
        <w:t xml:space="preserve">                           </w:t>
      </w:r>
      <w:r w:rsidR="00180A8C">
        <w:rPr>
          <w:kern w:val="18"/>
          <w:sz w:val="22"/>
          <w:szCs w:val="22"/>
        </w:rPr>
        <w:tab/>
        <w:t xml:space="preserve">      </w:t>
      </w:r>
      <w:r w:rsidRPr="00B02DCF">
        <w:rPr>
          <w:color w:val="808080"/>
          <w:kern w:val="18"/>
          <w:sz w:val="22"/>
          <w:szCs w:val="22"/>
        </w:rPr>
        <w:t>UVM, Spring 2015</w:t>
      </w:r>
    </w:p>
    <w:p w14:paraId="4710BDB9" w14:textId="277C6145" w:rsidR="00577DCE" w:rsidRPr="00B02DCF" w:rsidRDefault="00577DCE" w:rsidP="00576E85">
      <w:pPr>
        <w:tabs>
          <w:tab w:val="left" w:pos="0"/>
        </w:tabs>
        <w:jc w:val="both"/>
        <w:rPr>
          <w:kern w:val="18"/>
          <w:sz w:val="22"/>
          <w:szCs w:val="22"/>
        </w:rPr>
      </w:pPr>
      <w:r w:rsidRPr="00B02DCF">
        <w:rPr>
          <w:kern w:val="18"/>
          <w:sz w:val="22"/>
          <w:szCs w:val="22"/>
        </w:rPr>
        <w:t>BCOR 21- Exploring Biology Lab for AP Bio students</w:t>
      </w:r>
      <w:r w:rsidRPr="00B02DCF">
        <w:rPr>
          <w:kern w:val="18"/>
          <w:sz w:val="22"/>
          <w:szCs w:val="22"/>
        </w:rPr>
        <w:tab/>
      </w:r>
      <w:r w:rsidRPr="00B02DCF">
        <w:rPr>
          <w:kern w:val="18"/>
          <w:sz w:val="22"/>
          <w:szCs w:val="22"/>
        </w:rPr>
        <w:tab/>
      </w:r>
      <w:r w:rsidRPr="00B02DCF">
        <w:rPr>
          <w:kern w:val="18"/>
          <w:sz w:val="22"/>
          <w:szCs w:val="22"/>
        </w:rPr>
        <w:tab/>
        <w:t xml:space="preserve">         </w:t>
      </w:r>
      <w:r w:rsidR="00180A8C">
        <w:rPr>
          <w:kern w:val="18"/>
          <w:sz w:val="22"/>
          <w:szCs w:val="22"/>
        </w:rPr>
        <w:t xml:space="preserve">             </w:t>
      </w:r>
      <w:r w:rsidRPr="00B02DCF">
        <w:rPr>
          <w:kern w:val="18"/>
          <w:sz w:val="22"/>
          <w:szCs w:val="22"/>
        </w:rPr>
        <w:t xml:space="preserve">     </w:t>
      </w:r>
      <w:r w:rsidRPr="00B02DCF">
        <w:rPr>
          <w:color w:val="808080"/>
          <w:kern w:val="18"/>
          <w:sz w:val="22"/>
          <w:szCs w:val="22"/>
        </w:rPr>
        <w:t>UVM, Fall 2015</w:t>
      </w:r>
    </w:p>
    <w:p w14:paraId="684B49C1" w14:textId="0AC790EA" w:rsidR="00577DCE" w:rsidRPr="00B02DCF" w:rsidRDefault="00577DCE" w:rsidP="00576E85">
      <w:pPr>
        <w:tabs>
          <w:tab w:val="left" w:pos="0"/>
        </w:tabs>
        <w:jc w:val="both"/>
        <w:rPr>
          <w:color w:val="808080"/>
          <w:kern w:val="18"/>
          <w:sz w:val="22"/>
          <w:szCs w:val="22"/>
        </w:rPr>
      </w:pPr>
      <w:r w:rsidRPr="00B02DCF">
        <w:rPr>
          <w:kern w:val="18"/>
          <w:sz w:val="22"/>
          <w:szCs w:val="22"/>
        </w:rPr>
        <w:t>BCOR 103- Ce</w:t>
      </w:r>
      <w:r w:rsidR="00180A8C">
        <w:rPr>
          <w:kern w:val="18"/>
          <w:sz w:val="22"/>
          <w:szCs w:val="22"/>
        </w:rPr>
        <w:t>ll Biology</w:t>
      </w:r>
      <w:r w:rsidR="00180A8C">
        <w:rPr>
          <w:kern w:val="18"/>
          <w:sz w:val="22"/>
          <w:szCs w:val="22"/>
        </w:rPr>
        <w:tab/>
      </w:r>
      <w:r w:rsidR="00180A8C">
        <w:rPr>
          <w:kern w:val="18"/>
          <w:sz w:val="22"/>
          <w:szCs w:val="22"/>
        </w:rPr>
        <w:tab/>
      </w:r>
      <w:r w:rsidR="00180A8C">
        <w:rPr>
          <w:kern w:val="18"/>
          <w:sz w:val="22"/>
          <w:szCs w:val="22"/>
        </w:rPr>
        <w:tab/>
      </w:r>
      <w:r w:rsidR="00180A8C">
        <w:rPr>
          <w:kern w:val="18"/>
          <w:sz w:val="22"/>
          <w:szCs w:val="22"/>
        </w:rPr>
        <w:tab/>
      </w:r>
      <w:r w:rsidR="00180A8C">
        <w:rPr>
          <w:kern w:val="18"/>
          <w:sz w:val="22"/>
          <w:szCs w:val="22"/>
        </w:rPr>
        <w:tab/>
        <w:t xml:space="preserve">                           </w:t>
      </w:r>
      <w:r w:rsidRPr="00B02DCF">
        <w:rPr>
          <w:kern w:val="18"/>
          <w:sz w:val="22"/>
          <w:szCs w:val="22"/>
        </w:rPr>
        <w:t xml:space="preserve">         </w:t>
      </w:r>
      <w:r w:rsidRPr="00B02DCF">
        <w:rPr>
          <w:color w:val="808080"/>
          <w:kern w:val="18"/>
          <w:sz w:val="22"/>
          <w:szCs w:val="22"/>
        </w:rPr>
        <w:t>UVM, Spring 2016</w:t>
      </w:r>
    </w:p>
    <w:p w14:paraId="2B59725E" w14:textId="250F1396" w:rsidR="00577DCE" w:rsidRPr="00B02DCF" w:rsidRDefault="00577DCE" w:rsidP="00576E85">
      <w:pPr>
        <w:tabs>
          <w:tab w:val="left" w:pos="0"/>
        </w:tabs>
        <w:jc w:val="both"/>
        <w:rPr>
          <w:kern w:val="18"/>
          <w:sz w:val="22"/>
          <w:szCs w:val="22"/>
        </w:rPr>
      </w:pPr>
      <w:r w:rsidRPr="00B02DCF">
        <w:rPr>
          <w:kern w:val="18"/>
          <w:sz w:val="22"/>
          <w:szCs w:val="22"/>
        </w:rPr>
        <w:t>BCOR 21- Exploring Biology Lab for AP Bio students</w:t>
      </w:r>
      <w:r w:rsidRPr="00B02DCF">
        <w:rPr>
          <w:kern w:val="18"/>
          <w:sz w:val="22"/>
          <w:szCs w:val="22"/>
        </w:rPr>
        <w:tab/>
      </w:r>
      <w:r w:rsidRPr="00B02DCF">
        <w:rPr>
          <w:kern w:val="18"/>
          <w:sz w:val="22"/>
          <w:szCs w:val="22"/>
        </w:rPr>
        <w:tab/>
      </w:r>
      <w:r w:rsidRPr="00B02DCF">
        <w:rPr>
          <w:kern w:val="18"/>
          <w:sz w:val="22"/>
          <w:szCs w:val="22"/>
        </w:rPr>
        <w:tab/>
        <w:t xml:space="preserve">            </w:t>
      </w:r>
      <w:r w:rsidR="00180A8C">
        <w:rPr>
          <w:kern w:val="18"/>
          <w:sz w:val="22"/>
          <w:szCs w:val="22"/>
        </w:rPr>
        <w:t xml:space="preserve">             </w:t>
      </w:r>
      <w:r w:rsidRPr="00B02DCF">
        <w:rPr>
          <w:kern w:val="18"/>
          <w:sz w:val="22"/>
          <w:szCs w:val="22"/>
        </w:rPr>
        <w:t xml:space="preserve">  </w:t>
      </w:r>
      <w:r w:rsidRPr="00B02DCF">
        <w:rPr>
          <w:color w:val="808080"/>
          <w:kern w:val="18"/>
          <w:sz w:val="22"/>
          <w:szCs w:val="22"/>
        </w:rPr>
        <w:t>UVM, Fall 2016</w:t>
      </w:r>
    </w:p>
    <w:p w14:paraId="2185404A" w14:textId="77777777" w:rsidR="00577DCE" w:rsidRPr="00B02DCF" w:rsidRDefault="00577DCE" w:rsidP="00576E85">
      <w:pPr>
        <w:pStyle w:val="p1"/>
        <w:jc w:val="both"/>
        <w:rPr>
          <w:rFonts w:asciiTheme="minorHAnsi" w:hAnsiTheme="minorHAnsi" w:cs="Arial"/>
        </w:rPr>
      </w:pPr>
      <w:r w:rsidRPr="00B02DCF">
        <w:rPr>
          <w:rFonts w:asciiTheme="minorHAnsi" w:hAnsiTheme="minorHAnsi" w:cs="Arial"/>
          <w:b/>
        </w:rPr>
        <w:t>Awards</w:t>
      </w:r>
      <w:r w:rsidRPr="00B02DCF">
        <w:rPr>
          <w:rFonts w:asciiTheme="minorHAnsi" w:hAnsiTheme="minorHAnsi" w:cs="Arial"/>
        </w:rPr>
        <w:t xml:space="preserve"> May 2016- Department of Biology Graduate teaching assistant of the year award. </w:t>
      </w:r>
    </w:p>
    <w:p w14:paraId="10001CF2" w14:textId="7C68275A" w:rsidR="00577DCE" w:rsidRPr="00B02DCF" w:rsidRDefault="00577DCE" w:rsidP="00576E85">
      <w:pPr>
        <w:pStyle w:val="Heading1"/>
        <w:jc w:val="both"/>
        <w:rPr>
          <w:rFonts w:asciiTheme="minorHAnsi" w:hAnsiTheme="minorHAnsi"/>
        </w:rPr>
      </w:pPr>
      <w:r w:rsidRPr="00B02DCF">
        <w:rPr>
          <w:rFonts w:asciiTheme="minorHAnsi" w:hAnsiTheme="minorHAnsi"/>
        </w:rPr>
        <w:t>C. Contribution to Science</w:t>
      </w:r>
    </w:p>
    <w:p w14:paraId="42BAADF8" w14:textId="77777777" w:rsidR="00577DCE" w:rsidRPr="00B02DCF" w:rsidRDefault="00577DCE" w:rsidP="00576E85">
      <w:pPr>
        <w:jc w:val="both"/>
        <w:rPr>
          <w:sz w:val="22"/>
          <w:szCs w:val="22"/>
        </w:rPr>
      </w:pPr>
    </w:p>
    <w:p w14:paraId="6F631D05" w14:textId="77777777" w:rsidR="00577DCE" w:rsidRPr="00B02DCF" w:rsidRDefault="00577DCE" w:rsidP="00576E85">
      <w:pPr>
        <w:tabs>
          <w:tab w:val="left" w:pos="180"/>
          <w:tab w:val="left" w:pos="7020"/>
          <w:tab w:val="left" w:pos="7380"/>
        </w:tabs>
        <w:jc w:val="both"/>
        <w:rPr>
          <w:bCs/>
          <w:kern w:val="18"/>
          <w:sz w:val="22"/>
          <w:szCs w:val="22"/>
        </w:rPr>
      </w:pPr>
      <w:r w:rsidRPr="00B02DCF">
        <w:rPr>
          <w:b/>
          <w:kern w:val="18"/>
          <w:sz w:val="22"/>
          <w:szCs w:val="22"/>
        </w:rPr>
        <w:t>1) Professional Research Assistant</w:t>
      </w:r>
      <w:r w:rsidRPr="00B02DCF">
        <w:rPr>
          <w:kern w:val="18"/>
          <w:sz w:val="22"/>
          <w:szCs w:val="22"/>
        </w:rPr>
        <w:t xml:space="preserve"> </w:t>
      </w:r>
      <w:r w:rsidRPr="00B02DCF">
        <w:rPr>
          <w:color w:val="808080"/>
          <w:kern w:val="18"/>
          <w:sz w:val="22"/>
          <w:szCs w:val="22"/>
        </w:rPr>
        <w:t>July 2009 – Aug 2010</w:t>
      </w:r>
    </w:p>
    <w:p w14:paraId="485D2FFE" w14:textId="77777777" w:rsidR="00577DCE" w:rsidRPr="00B02DCF" w:rsidRDefault="00577DCE" w:rsidP="00576E85">
      <w:pPr>
        <w:tabs>
          <w:tab w:val="left" w:pos="0"/>
          <w:tab w:val="left" w:pos="7020"/>
          <w:tab w:val="left" w:pos="7380"/>
        </w:tabs>
        <w:jc w:val="both"/>
        <w:rPr>
          <w:bCs/>
          <w:i/>
          <w:iCs/>
          <w:kern w:val="18"/>
          <w:sz w:val="22"/>
          <w:szCs w:val="22"/>
        </w:rPr>
      </w:pPr>
      <w:r w:rsidRPr="00B02DCF">
        <w:rPr>
          <w:bCs/>
          <w:i/>
          <w:iCs/>
          <w:kern w:val="18"/>
          <w:sz w:val="22"/>
          <w:szCs w:val="22"/>
        </w:rPr>
        <w:t>Institute of Behavioral Genetics-University of Colorado</w:t>
      </w:r>
    </w:p>
    <w:p w14:paraId="3A0701C2" w14:textId="77777777" w:rsidR="00577DCE" w:rsidRPr="00B02DCF" w:rsidRDefault="00577DCE" w:rsidP="00576E85">
      <w:pPr>
        <w:tabs>
          <w:tab w:val="left" w:pos="0"/>
          <w:tab w:val="left" w:pos="7020"/>
          <w:tab w:val="left" w:pos="7380"/>
        </w:tabs>
        <w:jc w:val="both"/>
        <w:rPr>
          <w:bCs/>
          <w:color w:val="808080"/>
          <w:kern w:val="18"/>
          <w:sz w:val="22"/>
          <w:szCs w:val="22"/>
        </w:rPr>
      </w:pPr>
      <w:r w:rsidRPr="00B02DCF">
        <w:rPr>
          <w:bCs/>
          <w:i/>
          <w:iCs/>
          <w:kern w:val="18"/>
          <w:sz w:val="22"/>
          <w:szCs w:val="22"/>
        </w:rPr>
        <w:lastRenderedPageBreak/>
        <w:t xml:space="preserve"> </w:t>
      </w:r>
      <w:r w:rsidRPr="00B02DCF">
        <w:rPr>
          <w:bCs/>
          <w:i/>
          <w:iCs/>
          <w:kern w:val="18"/>
          <w:sz w:val="22"/>
          <w:szCs w:val="22"/>
        </w:rPr>
        <w:tab/>
      </w:r>
    </w:p>
    <w:p w14:paraId="39DB4B31" w14:textId="6B5A6E1E" w:rsidR="00577DCE" w:rsidRPr="00B02DCF" w:rsidRDefault="00577DCE" w:rsidP="00576E85">
      <w:pPr>
        <w:tabs>
          <w:tab w:val="left" w:pos="180"/>
          <w:tab w:val="left" w:pos="7020"/>
          <w:tab w:val="left" w:pos="7380"/>
        </w:tabs>
        <w:jc w:val="both"/>
        <w:rPr>
          <w:bCs/>
          <w:sz w:val="22"/>
          <w:szCs w:val="22"/>
        </w:rPr>
      </w:pPr>
      <w:r w:rsidRPr="00B02DCF">
        <w:rPr>
          <w:kern w:val="18"/>
          <w:sz w:val="22"/>
          <w:szCs w:val="22"/>
        </w:rPr>
        <w:t>As a part o</w:t>
      </w:r>
      <w:r w:rsidR="00CB2753">
        <w:rPr>
          <w:kern w:val="18"/>
          <w:sz w:val="22"/>
          <w:szCs w:val="22"/>
        </w:rPr>
        <w:t>f my degree, I worked with</w:t>
      </w:r>
      <w:r w:rsidRPr="00B02DCF">
        <w:rPr>
          <w:kern w:val="18"/>
          <w:sz w:val="22"/>
          <w:szCs w:val="22"/>
        </w:rPr>
        <w:t xml:space="preserve"> Dr</w:t>
      </w:r>
      <w:r w:rsidR="00CB2753">
        <w:rPr>
          <w:kern w:val="18"/>
          <w:sz w:val="22"/>
          <w:szCs w:val="22"/>
        </w:rPr>
        <w:t>.</w:t>
      </w:r>
      <w:r w:rsidRPr="00B02DCF">
        <w:rPr>
          <w:kern w:val="18"/>
          <w:sz w:val="22"/>
          <w:szCs w:val="22"/>
        </w:rPr>
        <w:t xml:space="preserve"> Jerry Stitzel on a year -long project into </w:t>
      </w:r>
      <w:r w:rsidRPr="00B02DCF">
        <w:rPr>
          <w:sz w:val="22"/>
          <w:szCs w:val="22"/>
        </w:rPr>
        <w:t xml:space="preserve">a behavioral and cell based assessment of α5 nicotinic acetylcholine receptor subunits. This was an incredibly rewarding year abroad, learning </w:t>
      </w:r>
      <w:r w:rsidRPr="00B02DCF">
        <w:rPr>
          <w:bCs/>
          <w:sz w:val="22"/>
          <w:szCs w:val="22"/>
        </w:rPr>
        <w:t>many molecular and cell culture techniques, such as transformations, transfections, DNA digests, purifications, gel electrophoresis, PCR, RT-PCR, phenol extraction RNA analysis, and SDS-PAGE. I also became proficient at cell culture, counting, splitting and feeding cells. I conducted several behavioral experiments using mice, and refined existing behavioral protocols to maximize results. I am comfortable with giving injections and handling. As an aside I learnt how to use fluorescence microscopy to generate images of labeled cells.</w:t>
      </w:r>
    </w:p>
    <w:p w14:paraId="2CE056DE" w14:textId="77777777" w:rsidR="00577DCE" w:rsidRPr="00B02DCF" w:rsidRDefault="00577DCE" w:rsidP="00576E85">
      <w:pPr>
        <w:tabs>
          <w:tab w:val="left" w:pos="180"/>
          <w:tab w:val="left" w:pos="7020"/>
          <w:tab w:val="left" w:pos="7380"/>
        </w:tabs>
        <w:jc w:val="both"/>
        <w:rPr>
          <w:kern w:val="18"/>
          <w:sz w:val="22"/>
          <w:szCs w:val="22"/>
        </w:rPr>
      </w:pPr>
    </w:p>
    <w:p w14:paraId="357141BD" w14:textId="77777777" w:rsidR="00577DCE" w:rsidRPr="00B02DCF" w:rsidRDefault="00577DCE" w:rsidP="00576E85">
      <w:pPr>
        <w:tabs>
          <w:tab w:val="left" w:pos="180"/>
          <w:tab w:val="left" w:pos="7020"/>
          <w:tab w:val="left" w:pos="7380"/>
        </w:tabs>
        <w:jc w:val="both"/>
        <w:rPr>
          <w:bCs/>
          <w:kern w:val="18"/>
          <w:sz w:val="22"/>
          <w:szCs w:val="22"/>
        </w:rPr>
      </w:pPr>
      <w:r w:rsidRPr="00B02DCF">
        <w:rPr>
          <w:b/>
          <w:kern w:val="18"/>
          <w:sz w:val="22"/>
          <w:szCs w:val="22"/>
        </w:rPr>
        <w:t>2) Dissertation Student</w:t>
      </w:r>
      <w:r w:rsidRPr="00B02DCF">
        <w:rPr>
          <w:kern w:val="18"/>
          <w:sz w:val="22"/>
          <w:szCs w:val="22"/>
        </w:rPr>
        <w:t xml:space="preserve"> </w:t>
      </w:r>
      <w:r w:rsidRPr="00B02DCF">
        <w:rPr>
          <w:color w:val="808080"/>
          <w:kern w:val="18"/>
          <w:sz w:val="22"/>
          <w:szCs w:val="22"/>
        </w:rPr>
        <w:t>Jan 2011 – May 2011</w:t>
      </w:r>
    </w:p>
    <w:p w14:paraId="54F3C740" w14:textId="77777777" w:rsidR="00577DCE" w:rsidRPr="00B02DCF" w:rsidRDefault="00577DCE" w:rsidP="00576E85">
      <w:pPr>
        <w:tabs>
          <w:tab w:val="left" w:pos="0"/>
          <w:tab w:val="left" w:pos="7020"/>
          <w:tab w:val="left" w:pos="7380"/>
        </w:tabs>
        <w:jc w:val="both"/>
        <w:rPr>
          <w:bCs/>
          <w:color w:val="808080"/>
          <w:kern w:val="18"/>
          <w:sz w:val="22"/>
          <w:szCs w:val="22"/>
        </w:rPr>
      </w:pPr>
      <w:r w:rsidRPr="00B02DCF">
        <w:rPr>
          <w:bCs/>
          <w:i/>
          <w:iCs/>
          <w:kern w:val="18"/>
          <w:sz w:val="22"/>
          <w:szCs w:val="22"/>
        </w:rPr>
        <w:t xml:space="preserve">Department of Biology and Biochemistry- University of Bath  </w:t>
      </w:r>
      <w:r w:rsidRPr="00B02DCF">
        <w:rPr>
          <w:bCs/>
          <w:i/>
          <w:iCs/>
          <w:kern w:val="18"/>
          <w:sz w:val="22"/>
          <w:szCs w:val="22"/>
        </w:rPr>
        <w:tab/>
      </w:r>
    </w:p>
    <w:p w14:paraId="272FC90E" w14:textId="77777777" w:rsidR="00577DCE" w:rsidRPr="00B02DCF" w:rsidRDefault="00577DCE" w:rsidP="00576E85">
      <w:pPr>
        <w:jc w:val="both"/>
        <w:rPr>
          <w:sz w:val="22"/>
          <w:szCs w:val="22"/>
        </w:rPr>
      </w:pPr>
      <w:r w:rsidRPr="00B02DCF">
        <w:rPr>
          <w:sz w:val="22"/>
          <w:szCs w:val="22"/>
        </w:rPr>
        <w:t xml:space="preserve">Title: Comparison of Azetidine Compounds. </w:t>
      </w:r>
    </w:p>
    <w:p w14:paraId="6F40D9A7" w14:textId="77777777" w:rsidR="00577DCE" w:rsidRPr="00B02DCF" w:rsidRDefault="00577DCE" w:rsidP="00576E85">
      <w:pPr>
        <w:jc w:val="both"/>
        <w:rPr>
          <w:sz w:val="22"/>
          <w:szCs w:val="22"/>
        </w:rPr>
      </w:pPr>
    </w:p>
    <w:p w14:paraId="25EAC505" w14:textId="77777777" w:rsidR="00577DCE" w:rsidRPr="00B02DCF" w:rsidRDefault="00577DCE" w:rsidP="00576E85">
      <w:pPr>
        <w:jc w:val="both"/>
        <w:rPr>
          <w:sz w:val="22"/>
          <w:szCs w:val="22"/>
        </w:rPr>
      </w:pPr>
      <w:r w:rsidRPr="00B02DCF">
        <w:rPr>
          <w:sz w:val="22"/>
          <w:szCs w:val="22"/>
        </w:rPr>
        <w:t>I worked with Professor Sue Wonnacott to analyze any binding activity and the functionality of sazetidine and 5 novel azetidine containing compounds at nAChRs. Firstly using isolated rat brain membranes in competitive binding experiments using [</w:t>
      </w:r>
      <w:r w:rsidRPr="00B02DCF">
        <w:rPr>
          <w:sz w:val="22"/>
          <w:szCs w:val="22"/>
          <w:vertAlign w:val="superscript"/>
        </w:rPr>
        <w:t>3</w:t>
      </w:r>
      <w:r w:rsidRPr="00B02DCF">
        <w:rPr>
          <w:sz w:val="22"/>
          <w:szCs w:val="22"/>
        </w:rPr>
        <w:t xml:space="preserve">H] epibatidine to determine any receptor binding. Secondly to determine agonistic or antagonistic functionality of the drug on nAChRs in calcium release assays. My results were shown at a </w:t>
      </w:r>
      <w:r w:rsidRPr="00B02DCF">
        <w:rPr>
          <w:sz w:val="22"/>
          <w:szCs w:val="22"/>
          <w:shd w:val="clear" w:color="auto" w:fill="FFFFFF"/>
        </w:rPr>
        <w:t>British Pharmacological Society meeting in December 2012 thanks to</w:t>
      </w:r>
      <w:r w:rsidRPr="00B02DCF">
        <w:rPr>
          <w:sz w:val="22"/>
          <w:szCs w:val="22"/>
        </w:rPr>
        <w:t xml:space="preserve"> a current PhD student in Bath who continued the study. This study consolidated my practical lab skills, and increased my confidence in individual work. </w:t>
      </w:r>
    </w:p>
    <w:p w14:paraId="3A951347" w14:textId="77777777" w:rsidR="00577DCE" w:rsidRPr="00B02DCF" w:rsidRDefault="00577DCE" w:rsidP="00576E85">
      <w:pPr>
        <w:jc w:val="both"/>
        <w:rPr>
          <w:sz w:val="22"/>
          <w:szCs w:val="22"/>
        </w:rPr>
      </w:pPr>
    </w:p>
    <w:p w14:paraId="0411690F" w14:textId="77777777" w:rsidR="00577DCE" w:rsidRPr="00B02DCF" w:rsidRDefault="00577DCE" w:rsidP="00576E85">
      <w:pPr>
        <w:jc w:val="both"/>
        <w:rPr>
          <w:b/>
          <w:sz w:val="22"/>
          <w:szCs w:val="22"/>
        </w:rPr>
      </w:pPr>
      <w:r w:rsidRPr="00B02DCF">
        <w:rPr>
          <w:b/>
          <w:sz w:val="22"/>
          <w:szCs w:val="22"/>
        </w:rPr>
        <w:t xml:space="preserve">3) Publications written. </w:t>
      </w:r>
    </w:p>
    <w:p w14:paraId="2AF804E5" w14:textId="77777777" w:rsidR="00577DCE" w:rsidRPr="00B02DCF" w:rsidRDefault="00577DCE" w:rsidP="00576E85">
      <w:pPr>
        <w:jc w:val="both"/>
        <w:rPr>
          <w:b/>
          <w:sz w:val="22"/>
          <w:szCs w:val="22"/>
        </w:rPr>
      </w:pPr>
    </w:p>
    <w:p w14:paraId="07E0919F" w14:textId="26880EB2" w:rsidR="00577DCE" w:rsidRPr="00B02DCF" w:rsidRDefault="00577DCE" w:rsidP="00576E85">
      <w:pPr>
        <w:jc w:val="both"/>
        <w:rPr>
          <w:sz w:val="22"/>
          <w:szCs w:val="22"/>
        </w:rPr>
      </w:pPr>
      <w:r w:rsidRPr="00B02DCF">
        <w:rPr>
          <w:sz w:val="22"/>
          <w:szCs w:val="22"/>
        </w:rPr>
        <w:t>I have generated data and completed a manuscript for publicati</w:t>
      </w:r>
      <w:r w:rsidR="00CB2753">
        <w:rPr>
          <w:sz w:val="22"/>
          <w:szCs w:val="22"/>
        </w:rPr>
        <w:t>on,</w:t>
      </w:r>
      <w:r w:rsidRPr="00B02DCF">
        <w:rPr>
          <w:sz w:val="22"/>
          <w:szCs w:val="22"/>
        </w:rPr>
        <w:t xml:space="preserve"> to Developmental Dynamics, patterns and phenotypes, which will be submitted by 06/2016.</w:t>
      </w:r>
    </w:p>
    <w:p w14:paraId="4D3F3EBA" w14:textId="77777777" w:rsidR="00577DCE" w:rsidRPr="00B02DCF" w:rsidRDefault="00577DCE" w:rsidP="00933073">
      <w:pPr>
        <w:jc w:val="center"/>
        <w:rPr>
          <w:sz w:val="22"/>
          <w:szCs w:val="22"/>
        </w:rPr>
      </w:pPr>
    </w:p>
    <w:p w14:paraId="0E5647BB" w14:textId="77777777" w:rsidR="00577DCE" w:rsidRPr="00B02DCF" w:rsidRDefault="00577DCE" w:rsidP="00933073">
      <w:pPr>
        <w:spacing w:line="360" w:lineRule="auto"/>
        <w:jc w:val="center"/>
        <w:rPr>
          <w:b/>
          <w:sz w:val="22"/>
          <w:szCs w:val="22"/>
        </w:rPr>
      </w:pPr>
      <w:r w:rsidRPr="00B02DCF">
        <w:rPr>
          <w:b/>
          <w:sz w:val="22"/>
          <w:szCs w:val="22"/>
        </w:rPr>
        <w:t>“</w:t>
      </w:r>
      <w:r w:rsidRPr="00B02DCF">
        <w:rPr>
          <w:sz w:val="22"/>
          <w:szCs w:val="22"/>
        </w:rPr>
        <w:t>Identification of target genes downstream of Semaphorin6A/PlexinA2 signaling in zebrafish”</w:t>
      </w:r>
    </w:p>
    <w:p w14:paraId="1F0A8277" w14:textId="77777777" w:rsidR="00577DCE" w:rsidRPr="00B02DCF" w:rsidRDefault="00577DCE" w:rsidP="00933073">
      <w:pPr>
        <w:spacing w:line="360" w:lineRule="auto"/>
        <w:jc w:val="center"/>
        <w:rPr>
          <w:sz w:val="22"/>
          <w:szCs w:val="22"/>
        </w:rPr>
      </w:pPr>
      <w:r w:rsidRPr="00B02DCF">
        <w:rPr>
          <w:b/>
          <w:sz w:val="22"/>
          <w:szCs w:val="22"/>
        </w:rPr>
        <w:t>Sarah E. Emerson</w:t>
      </w:r>
      <w:r w:rsidRPr="00B02DCF">
        <w:rPr>
          <w:b/>
          <w:sz w:val="22"/>
          <w:szCs w:val="22"/>
          <w:vertAlign w:val="superscript"/>
        </w:rPr>
        <w:t>1</w:t>
      </w:r>
      <w:r w:rsidRPr="00B02DCF">
        <w:rPr>
          <w:sz w:val="22"/>
          <w:szCs w:val="22"/>
        </w:rPr>
        <w:t>, Riley St. Clair</w:t>
      </w:r>
      <w:r w:rsidRPr="00B02DCF">
        <w:rPr>
          <w:sz w:val="22"/>
          <w:szCs w:val="22"/>
          <w:vertAlign w:val="superscript"/>
        </w:rPr>
        <w:t>1</w:t>
      </w:r>
      <w:r w:rsidRPr="00B02DCF">
        <w:rPr>
          <w:sz w:val="22"/>
          <w:szCs w:val="22"/>
        </w:rPr>
        <w:t>, Ashley Waldron</w:t>
      </w:r>
      <w:r w:rsidRPr="00B02DCF">
        <w:rPr>
          <w:sz w:val="22"/>
          <w:szCs w:val="22"/>
          <w:vertAlign w:val="superscript"/>
        </w:rPr>
        <w:t>1</w:t>
      </w:r>
      <w:r w:rsidRPr="00B02DCF">
        <w:rPr>
          <w:sz w:val="22"/>
          <w:szCs w:val="22"/>
        </w:rPr>
        <w:t>, Sierra Bruno</w:t>
      </w:r>
      <w:r w:rsidRPr="00B02DCF">
        <w:rPr>
          <w:sz w:val="22"/>
          <w:szCs w:val="22"/>
          <w:vertAlign w:val="superscript"/>
        </w:rPr>
        <w:t>1</w:t>
      </w:r>
      <w:r w:rsidRPr="00B02DCF">
        <w:rPr>
          <w:sz w:val="22"/>
          <w:szCs w:val="22"/>
        </w:rPr>
        <w:t>, Anna Duong</w:t>
      </w:r>
      <w:r w:rsidRPr="00B02DCF">
        <w:rPr>
          <w:sz w:val="22"/>
          <w:szCs w:val="22"/>
          <w:vertAlign w:val="superscript"/>
        </w:rPr>
        <w:t>1</w:t>
      </w:r>
      <w:r w:rsidRPr="00B02DCF">
        <w:rPr>
          <w:sz w:val="22"/>
          <w:szCs w:val="22"/>
        </w:rPr>
        <w:t>, Heather Driscoll</w:t>
      </w:r>
      <w:r w:rsidRPr="00B02DCF">
        <w:rPr>
          <w:sz w:val="22"/>
          <w:szCs w:val="22"/>
          <w:vertAlign w:val="superscript"/>
        </w:rPr>
        <w:t>2</w:t>
      </w:r>
      <w:r w:rsidRPr="00B02DCF">
        <w:rPr>
          <w:sz w:val="22"/>
          <w:szCs w:val="22"/>
        </w:rPr>
        <w:t>, Bryan Ballif</w:t>
      </w:r>
      <w:r w:rsidRPr="00B02DCF">
        <w:rPr>
          <w:sz w:val="22"/>
          <w:szCs w:val="22"/>
          <w:vertAlign w:val="superscript"/>
        </w:rPr>
        <w:t>1</w:t>
      </w:r>
      <w:r w:rsidRPr="00B02DCF">
        <w:rPr>
          <w:sz w:val="22"/>
          <w:szCs w:val="22"/>
        </w:rPr>
        <w:t>, Sarah McFarlane</w:t>
      </w:r>
      <w:r w:rsidRPr="00B02DCF">
        <w:rPr>
          <w:sz w:val="22"/>
          <w:szCs w:val="22"/>
          <w:vertAlign w:val="superscript"/>
        </w:rPr>
        <w:t>3</w:t>
      </w:r>
      <w:r w:rsidRPr="00B02DCF">
        <w:rPr>
          <w:sz w:val="22"/>
          <w:szCs w:val="22"/>
        </w:rPr>
        <w:t>, Alicia Ebert</w:t>
      </w:r>
      <w:r w:rsidRPr="00B02DCF">
        <w:rPr>
          <w:sz w:val="22"/>
          <w:szCs w:val="22"/>
          <w:vertAlign w:val="superscript"/>
        </w:rPr>
        <w:t>1</w:t>
      </w:r>
    </w:p>
    <w:p w14:paraId="713BC52D" w14:textId="4CA8972F" w:rsidR="00577DCE" w:rsidRPr="00B02DCF" w:rsidRDefault="00577DCE" w:rsidP="00933073">
      <w:pPr>
        <w:spacing w:line="360" w:lineRule="auto"/>
        <w:jc w:val="center"/>
        <w:rPr>
          <w:sz w:val="22"/>
          <w:szCs w:val="22"/>
        </w:rPr>
      </w:pPr>
      <w:r w:rsidRPr="00B02DCF">
        <w:rPr>
          <w:sz w:val="22"/>
          <w:szCs w:val="22"/>
        </w:rPr>
        <w:t xml:space="preserve">1.Department of Biology, University of Vermont, Burlington, VT 05405 USA, 2. Vermont Genetics Network, University of Vermont, Burlington, VT 05405 USA, </w:t>
      </w:r>
      <w:r w:rsidR="00CB2753">
        <w:rPr>
          <w:sz w:val="22"/>
          <w:szCs w:val="22"/>
        </w:rPr>
        <w:t xml:space="preserve">3. </w:t>
      </w:r>
      <w:r w:rsidRPr="00B02DCF">
        <w:rPr>
          <w:sz w:val="22"/>
          <w:szCs w:val="22"/>
        </w:rPr>
        <w:t>Department of Cell Biology and Anatomy, Hotchkiss Brain Institute, University of Calgary, Calgary, Alberta T2N 4N1, Canada</w:t>
      </w:r>
    </w:p>
    <w:p w14:paraId="1D084729" w14:textId="2FE5D3E0" w:rsidR="00577DCE" w:rsidRPr="00933073" w:rsidRDefault="00577DCE" w:rsidP="00933073">
      <w:pPr>
        <w:spacing w:line="360" w:lineRule="auto"/>
        <w:rPr>
          <w:i/>
          <w:sz w:val="22"/>
          <w:szCs w:val="22"/>
        </w:rPr>
      </w:pPr>
      <w:r w:rsidRPr="00933073">
        <w:rPr>
          <w:i/>
          <w:sz w:val="22"/>
          <w:szCs w:val="22"/>
        </w:rPr>
        <w:t>Keywords. Retina, eye development, rasl11b, microarray, proliferation,</w:t>
      </w:r>
      <w:r w:rsidR="00CB2753">
        <w:rPr>
          <w:i/>
          <w:sz w:val="22"/>
          <w:szCs w:val="22"/>
        </w:rPr>
        <w:t xml:space="preserve"> rx3:GFP.</w:t>
      </w:r>
    </w:p>
    <w:p w14:paraId="619EB474" w14:textId="10DE2239" w:rsidR="00577DCE" w:rsidRPr="00B02DCF" w:rsidRDefault="00577DCE" w:rsidP="00576E85">
      <w:pPr>
        <w:jc w:val="both"/>
        <w:rPr>
          <w:sz w:val="22"/>
          <w:szCs w:val="22"/>
        </w:rPr>
      </w:pPr>
      <w:r w:rsidRPr="00B02DCF">
        <w:rPr>
          <w:b/>
          <w:sz w:val="22"/>
          <w:szCs w:val="22"/>
        </w:rPr>
        <w:t>Background</w:t>
      </w:r>
      <w:r w:rsidRPr="00B02DCF">
        <w:rPr>
          <w:sz w:val="22"/>
          <w:szCs w:val="22"/>
        </w:rPr>
        <w:t xml:space="preserve">: Plexins (Plxns) and Semaphorins (Semas) are a family of signaling factors that were initially discovered to act as repulsive signals for migrating neurons by influencing actin dynamics growth cones </w:t>
      </w:r>
      <w:r w:rsidRPr="00B02DCF">
        <w:rPr>
          <w:sz w:val="22"/>
          <w:szCs w:val="22"/>
        </w:rPr>
        <w:fldChar w:fldCharType="begin">
          <w:fldData xml:space="preserve">PEVuZE5vdGU+PENpdGU+PEF1dGhvcj5Lb2xvZGtpbjwvQXV0aG9yPjxZZWFyPjE5OTI8L1llYXI+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</w:fldData>
        </w:fldChar>
      </w:r>
      <w:r w:rsidR="00C07154">
        <w:rPr>
          <w:sz w:val="22"/>
          <w:szCs w:val="22"/>
        </w:rPr>
        <w:instrText xml:space="preserve"> ADDIN EN.CITE </w:instrText>
      </w:r>
      <w:r w:rsidR="00C07154">
        <w:rPr>
          <w:sz w:val="22"/>
          <w:szCs w:val="22"/>
        </w:rPr>
        <w:fldChar w:fldCharType="begin">
          <w:fldData xml:space="preserve">PEVuZE5vdGU+PENpdGU+PEF1dGhvcj5Lb2xvZGtpbjwvQXV0aG9yPjxZZWFyPjE5OTI8L1llYXI+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</w:fldData>
        </w:fldChar>
      </w:r>
      <w:r w:rsidR="00C07154">
        <w:rPr>
          <w:sz w:val="22"/>
          <w:szCs w:val="22"/>
        </w:rPr>
        <w:instrText xml:space="preserve"> ADDIN EN.CITE.DATA </w:instrText>
      </w:r>
      <w:r w:rsidR="00C07154">
        <w:rPr>
          <w:sz w:val="22"/>
          <w:szCs w:val="22"/>
        </w:rPr>
      </w:r>
      <w:r w:rsidR="00C07154">
        <w:rPr>
          <w:sz w:val="22"/>
          <w:szCs w:val="22"/>
        </w:rPr>
        <w:fldChar w:fldCharType="end"/>
      </w:r>
      <w:r w:rsidRPr="00B02DCF">
        <w:rPr>
          <w:sz w:val="22"/>
          <w:szCs w:val="22"/>
        </w:rPr>
      </w:r>
      <w:r w:rsidRPr="00B02DCF">
        <w:rPr>
          <w:sz w:val="22"/>
          <w:szCs w:val="22"/>
        </w:rPr>
        <w:fldChar w:fldCharType="separate"/>
      </w:r>
      <w:r w:rsidR="00C07154">
        <w:rPr>
          <w:noProof/>
          <w:sz w:val="22"/>
          <w:szCs w:val="22"/>
        </w:rPr>
        <w:t>(Kolodkin et al., 1992; Luo et al., 1993; Rosslenbroich et al., 2005)</w:t>
      </w:r>
      <w:r w:rsidRPr="00B02DCF">
        <w:rPr>
          <w:sz w:val="22"/>
          <w:szCs w:val="22"/>
        </w:rPr>
        <w:fldChar w:fldCharType="end"/>
      </w:r>
      <w:r w:rsidRPr="00B02DCF">
        <w:rPr>
          <w:sz w:val="22"/>
          <w:szCs w:val="22"/>
        </w:rPr>
        <w:t>. It is becoming widely appreciated that the Plxn/Sema family have a much broader role in development than just axon guidance. Given that these signaling molecules have such varied roles in development it is important to understand downstream events. This project focuses firstly on the effects of a single Sema/Plxn interaction, Sema6A and PlxnA2, which we have found to be expressed in the eye fields a</w:t>
      </w:r>
      <w:r w:rsidR="00CB2753">
        <w:rPr>
          <w:sz w:val="22"/>
          <w:szCs w:val="22"/>
        </w:rPr>
        <w:t>s early as 4-8 somites (10 hpf, hours post fertilization</w:t>
      </w:r>
      <w:r w:rsidRPr="00B02DCF">
        <w:rPr>
          <w:sz w:val="22"/>
          <w:szCs w:val="22"/>
        </w:rPr>
        <w:t xml:space="preserve">) </w:t>
      </w:r>
      <w:r w:rsidRPr="00B02DCF">
        <w:rPr>
          <w:sz w:val="22"/>
          <w:szCs w:val="22"/>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Pr="00B02DCF">
        <w:rPr>
          <w:sz w:val="22"/>
          <w:szCs w:val="22"/>
        </w:rPr>
        <w:instrText xml:space="preserve"> ADDIN EN.CITE </w:instrText>
      </w:r>
      <w:r w:rsidRPr="00B02DCF">
        <w:rPr>
          <w:sz w:val="22"/>
          <w:szCs w:val="22"/>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Pr="00B02DCF">
        <w:rPr>
          <w:sz w:val="22"/>
          <w:szCs w:val="22"/>
        </w:rPr>
        <w:instrText xml:space="preserve"> ADDIN EN.CITE.DATA </w:instrText>
      </w:r>
      <w:r w:rsidRPr="00B02DCF">
        <w:rPr>
          <w:sz w:val="22"/>
          <w:szCs w:val="22"/>
        </w:rPr>
      </w:r>
      <w:r w:rsidRPr="00B02DCF">
        <w:rPr>
          <w:sz w:val="22"/>
          <w:szCs w:val="22"/>
        </w:rPr>
        <w:fldChar w:fldCharType="end"/>
      </w:r>
      <w:r w:rsidRPr="00B02DCF">
        <w:rPr>
          <w:sz w:val="22"/>
          <w:szCs w:val="22"/>
        </w:rPr>
      </w:r>
      <w:r w:rsidRPr="00B02DCF">
        <w:rPr>
          <w:sz w:val="22"/>
          <w:szCs w:val="22"/>
        </w:rPr>
        <w:fldChar w:fldCharType="separate"/>
      </w:r>
      <w:r w:rsidRPr="00B02DCF">
        <w:rPr>
          <w:noProof/>
          <w:sz w:val="22"/>
          <w:szCs w:val="22"/>
        </w:rPr>
        <w:t>(Ebert et al., 2014)</w:t>
      </w:r>
      <w:r w:rsidRPr="00B02DCF">
        <w:rPr>
          <w:sz w:val="22"/>
          <w:szCs w:val="22"/>
        </w:rPr>
        <w:fldChar w:fldCharType="end"/>
      </w:r>
      <w:r w:rsidRPr="00B02DCF">
        <w:rPr>
          <w:sz w:val="22"/>
          <w:szCs w:val="22"/>
        </w:rPr>
        <w:t>. We propose an additional novel early role for Sema6A and PlxnA2 in proliferation of RPCs in early eye vesicles.</w:t>
      </w:r>
      <w:r w:rsidR="00CB2753">
        <w:rPr>
          <w:sz w:val="22"/>
          <w:szCs w:val="22"/>
        </w:rPr>
        <w:t xml:space="preserve"> </w:t>
      </w:r>
      <w:r w:rsidRPr="00B02DCF">
        <w:rPr>
          <w:b/>
          <w:sz w:val="22"/>
          <w:szCs w:val="22"/>
        </w:rPr>
        <w:t>Results</w:t>
      </w:r>
      <w:r w:rsidRPr="00B02DCF">
        <w:rPr>
          <w:sz w:val="22"/>
          <w:szCs w:val="22"/>
        </w:rPr>
        <w:t xml:space="preserve">: MO knockdowns of Sema6A or PlxnA2 share phenotypes of reduced proliferation and migration defects in the early developing eye. Microarray analysis of RNA isolated from 18 hpf morphant embryos have uncovered a set of genes that are differentially regulated in common to both Sema6a and PlxnA2 morphants compared to controls. 57/58 genes in common were found to be significantly up regulated in morphants. </w:t>
      </w:r>
      <w:r w:rsidRPr="00B02DCF">
        <w:rPr>
          <w:i/>
          <w:sz w:val="22"/>
          <w:szCs w:val="22"/>
        </w:rPr>
        <w:t>In situ</w:t>
      </w:r>
      <w:r w:rsidRPr="00B02DCF">
        <w:rPr>
          <w:sz w:val="22"/>
          <w:szCs w:val="22"/>
        </w:rPr>
        <w:t xml:space="preserve"> hybridization validation has confirmed differential expression of select genes, and further characterization of one differentially regulated gene, </w:t>
      </w:r>
      <w:r w:rsidRPr="00B02DCF">
        <w:rPr>
          <w:i/>
          <w:sz w:val="22"/>
          <w:szCs w:val="22"/>
        </w:rPr>
        <w:t>rasl11b,</w:t>
      </w:r>
      <w:r w:rsidRPr="00B02DCF">
        <w:rPr>
          <w:sz w:val="22"/>
          <w:szCs w:val="22"/>
        </w:rPr>
        <w:t xml:space="preserve"> has uncovered its role in regulating proliferation in the developing zebrafish eye. </w:t>
      </w:r>
      <w:r w:rsidRPr="00B02DCF">
        <w:rPr>
          <w:b/>
          <w:sz w:val="22"/>
          <w:szCs w:val="22"/>
        </w:rPr>
        <w:t>Conclusions</w:t>
      </w:r>
      <w:r w:rsidRPr="00B02DCF">
        <w:rPr>
          <w:sz w:val="22"/>
          <w:szCs w:val="22"/>
        </w:rPr>
        <w:t>: This study has uncovered a novel early role for PlxnA2/Sema6A signaling in maintaining appropriate proliferation of optic vesicles during early eye development. Microarray analysis has generated a resource of gene targets downstream of Sema6a/PlxnA2 signaling, which can be further investigated to elucidate the downstream effects of this well known signaling pathway.</w:t>
      </w:r>
    </w:p>
    <w:p w14:paraId="207DA7B3" w14:textId="77777777" w:rsidR="00577DCE" w:rsidRPr="00B02DCF" w:rsidRDefault="00577DCE" w:rsidP="00576E85">
      <w:pPr>
        <w:jc w:val="both"/>
        <w:rPr>
          <w:sz w:val="22"/>
          <w:szCs w:val="22"/>
        </w:rPr>
      </w:pPr>
    </w:p>
    <w:p w14:paraId="0F97448A" w14:textId="77777777" w:rsidR="00577DCE" w:rsidRPr="00B02DCF" w:rsidRDefault="00577DCE" w:rsidP="00576E85">
      <w:pPr>
        <w:pStyle w:val="EndNoteBibliography"/>
        <w:jc w:val="both"/>
        <w:rPr>
          <w:rFonts w:asciiTheme="minorHAnsi" w:hAnsiTheme="minorHAnsi"/>
          <w:noProof/>
          <w:sz w:val="22"/>
          <w:szCs w:val="22"/>
        </w:rPr>
      </w:pPr>
      <w:r w:rsidRPr="00B02DCF">
        <w:rPr>
          <w:rStyle w:val="Strong"/>
          <w:rFonts w:asciiTheme="minorHAnsi" w:hAnsiTheme="minorHAnsi"/>
          <w:sz w:val="22"/>
          <w:szCs w:val="22"/>
        </w:rPr>
        <w:lastRenderedPageBreak/>
        <w:fldChar w:fldCharType="begin"/>
      </w:r>
      <w:r w:rsidRPr="00B02DCF">
        <w:rPr>
          <w:rStyle w:val="Strong"/>
          <w:rFonts w:asciiTheme="minorHAnsi" w:hAnsiTheme="minorHAnsi"/>
          <w:sz w:val="22"/>
          <w:szCs w:val="22"/>
        </w:rPr>
        <w:instrText xml:space="preserve"> ADDIN EN.REFLIST </w:instrText>
      </w:r>
      <w:r w:rsidRPr="00B02DCF">
        <w:rPr>
          <w:rStyle w:val="Strong"/>
          <w:rFonts w:asciiTheme="minorHAnsi" w:hAnsiTheme="minorHAnsi"/>
          <w:sz w:val="22"/>
          <w:szCs w:val="22"/>
        </w:rPr>
        <w:fldChar w:fldCharType="separate"/>
      </w:r>
      <w:r w:rsidRPr="00B02DCF">
        <w:rPr>
          <w:rFonts w:asciiTheme="minorHAnsi" w:hAnsiTheme="minorHAnsi"/>
          <w:noProof/>
          <w:sz w:val="22"/>
          <w:szCs w:val="22"/>
        </w:rPr>
        <w:t>Ebert, A.M., Childs, S.J., Hehr, C.L., Cechmanek, P.B., McFarlane, S., 2014. Sema6a and Plxna2 mediate spatially regulated repulsion within the developing eye to promote eye vesicle cohesion. Development 141, 2473-2482.</w:t>
      </w:r>
    </w:p>
    <w:p w14:paraId="392D12B0" w14:textId="77777777" w:rsidR="00577DCE" w:rsidRPr="00B02DCF" w:rsidRDefault="00577DCE" w:rsidP="00576E85">
      <w:pPr>
        <w:pStyle w:val="EndNoteBibliography"/>
        <w:jc w:val="both"/>
        <w:rPr>
          <w:rFonts w:asciiTheme="minorHAnsi" w:hAnsiTheme="minorHAnsi"/>
          <w:noProof/>
          <w:sz w:val="22"/>
          <w:szCs w:val="22"/>
        </w:rPr>
      </w:pPr>
      <w:r w:rsidRPr="00B02DCF">
        <w:rPr>
          <w:rFonts w:asciiTheme="minorHAnsi" w:hAnsiTheme="minorHAnsi"/>
          <w:noProof/>
          <w:sz w:val="22"/>
          <w:szCs w:val="22"/>
        </w:rPr>
        <w:t>Luo, Y., Raible, D., Raper, J.A., 1993. Collapsin: A protein in brain that induces the collapse and paralysis of neuronal growth cones. Cell 75, 217-227.</w:t>
      </w:r>
    </w:p>
    <w:p w14:paraId="1132B864" w14:textId="77777777" w:rsidR="00577DCE" w:rsidRPr="00B02DCF" w:rsidRDefault="00577DCE" w:rsidP="00576E85">
      <w:pPr>
        <w:jc w:val="both"/>
        <w:rPr>
          <w:sz w:val="22"/>
          <w:szCs w:val="22"/>
        </w:rPr>
      </w:pPr>
      <w:r w:rsidRPr="00B02DCF">
        <w:rPr>
          <w:rStyle w:val="Strong"/>
          <w:sz w:val="22"/>
          <w:szCs w:val="22"/>
        </w:rPr>
        <w:fldChar w:fldCharType="end"/>
      </w:r>
    </w:p>
    <w:p w14:paraId="61D88E9F" w14:textId="77777777" w:rsidR="00577DCE" w:rsidRPr="00B02DCF" w:rsidRDefault="00577DCE" w:rsidP="00576E85">
      <w:pPr>
        <w:jc w:val="both"/>
        <w:rPr>
          <w:b/>
          <w:sz w:val="22"/>
          <w:szCs w:val="22"/>
        </w:rPr>
      </w:pPr>
      <w:r w:rsidRPr="00B02DCF">
        <w:rPr>
          <w:b/>
          <w:sz w:val="22"/>
          <w:szCs w:val="22"/>
        </w:rPr>
        <w:t>4) Presentations</w:t>
      </w:r>
    </w:p>
    <w:p w14:paraId="4BE44FBD" w14:textId="77777777" w:rsidR="00577DCE" w:rsidRPr="00B02DCF" w:rsidRDefault="00577DCE" w:rsidP="00576E85">
      <w:pPr>
        <w:jc w:val="both"/>
        <w:rPr>
          <w:sz w:val="22"/>
          <w:szCs w:val="22"/>
        </w:rPr>
      </w:pPr>
    </w:p>
    <w:p w14:paraId="10D3E7AB" w14:textId="77777777" w:rsidR="00577DCE" w:rsidRPr="00B02DCF" w:rsidRDefault="00577DCE" w:rsidP="00576E85">
      <w:pPr>
        <w:jc w:val="both"/>
        <w:rPr>
          <w:sz w:val="22"/>
          <w:szCs w:val="22"/>
        </w:rPr>
      </w:pPr>
      <w:r w:rsidRPr="00B02DCF">
        <w:rPr>
          <w:sz w:val="22"/>
          <w:szCs w:val="22"/>
        </w:rPr>
        <w:t>I have presented my data in the form of posters at meeting across the U.S, at regional and national conferences for the Society of Developmental Biology, at University research conferences at UVM and Dartmouth University. And have given oral presentations at UVM neuroscience day and for Departmental graduate student seminars. Poster abstract sample: NESDB 2016 Abstract</w:t>
      </w:r>
    </w:p>
    <w:p w14:paraId="2C6B5514" w14:textId="77777777" w:rsidR="00577DCE" w:rsidRPr="00B02DCF" w:rsidRDefault="00577DCE" w:rsidP="00576E85">
      <w:pPr>
        <w:jc w:val="both"/>
        <w:rPr>
          <w:sz w:val="22"/>
          <w:szCs w:val="22"/>
        </w:rPr>
      </w:pPr>
    </w:p>
    <w:p w14:paraId="2CAB9E75" w14:textId="77777777" w:rsidR="00577DCE" w:rsidRPr="00B02DCF" w:rsidRDefault="00577DCE" w:rsidP="00576E85">
      <w:pPr>
        <w:jc w:val="both"/>
        <w:rPr>
          <w:sz w:val="22"/>
          <w:szCs w:val="22"/>
        </w:rPr>
      </w:pPr>
      <w:r w:rsidRPr="00B02DCF">
        <w:rPr>
          <w:sz w:val="22"/>
          <w:szCs w:val="22"/>
        </w:rPr>
        <w:t xml:space="preserve">‘Identification of genes downstream of PlexinA2 and Semaphorin 6a involved in proliferation and migration during early eye development.’ </w:t>
      </w:r>
    </w:p>
    <w:p w14:paraId="4EEABF33" w14:textId="77777777" w:rsidR="00577DCE" w:rsidRPr="00B02DCF" w:rsidRDefault="00577DCE" w:rsidP="00576E85">
      <w:pPr>
        <w:jc w:val="both"/>
        <w:rPr>
          <w:sz w:val="22"/>
          <w:szCs w:val="22"/>
        </w:rPr>
      </w:pPr>
    </w:p>
    <w:p w14:paraId="1EB5F96C" w14:textId="77777777" w:rsidR="00577DCE" w:rsidRPr="00B02DCF" w:rsidRDefault="00577DCE" w:rsidP="00576E85">
      <w:pPr>
        <w:jc w:val="both"/>
        <w:rPr>
          <w:i/>
          <w:sz w:val="22"/>
          <w:szCs w:val="22"/>
          <w:vertAlign w:val="superscript"/>
        </w:rPr>
      </w:pPr>
      <w:r w:rsidRPr="00B02DCF">
        <w:rPr>
          <w:b/>
          <w:sz w:val="22"/>
          <w:szCs w:val="22"/>
        </w:rPr>
        <w:t>Emerson, S.E.</w:t>
      </w:r>
      <w:r w:rsidRPr="00B02DCF">
        <w:rPr>
          <w:b/>
          <w:sz w:val="22"/>
          <w:szCs w:val="22"/>
          <w:vertAlign w:val="superscript"/>
        </w:rPr>
        <w:t>1</w:t>
      </w:r>
      <w:r w:rsidRPr="00B02DCF">
        <w:rPr>
          <w:sz w:val="22"/>
          <w:szCs w:val="22"/>
        </w:rPr>
        <w:t>, Light, S.E.</w:t>
      </w:r>
      <w:r w:rsidRPr="00B02DCF">
        <w:rPr>
          <w:sz w:val="22"/>
          <w:szCs w:val="22"/>
          <w:vertAlign w:val="superscript"/>
        </w:rPr>
        <w:t>1</w:t>
      </w:r>
      <w:r w:rsidRPr="00B02DCF">
        <w:rPr>
          <w:sz w:val="22"/>
          <w:szCs w:val="22"/>
        </w:rPr>
        <w:t>, St. Clair, R.M.</w:t>
      </w:r>
      <w:r w:rsidRPr="00B02DCF">
        <w:rPr>
          <w:sz w:val="22"/>
          <w:szCs w:val="22"/>
          <w:vertAlign w:val="superscript"/>
        </w:rPr>
        <w:t>1,2</w:t>
      </w:r>
      <w:r w:rsidRPr="00B02DCF">
        <w:rPr>
          <w:sz w:val="22"/>
          <w:szCs w:val="22"/>
        </w:rPr>
        <w:t>, Ballif, B.A.</w:t>
      </w:r>
      <w:r w:rsidRPr="00B02DCF">
        <w:rPr>
          <w:sz w:val="22"/>
          <w:szCs w:val="22"/>
          <w:vertAlign w:val="superscript"/>
        </w:rPr>
        <w:t>1,2</w:t>
      </w:r>
      <w:r w:rsidRPr="00B02DCF">
        <w:rPr>
          <w:sz w:val="22"/>
          <w:szCs w:val="22"/>
        </w:rPr>
        <w:t xml:space="preserve"> and Ebert, A.M.</w:t>
      </w:r>
      <w:r w:rsidRPr="00B02DCF">
        <w:rPr>
          <w:sz w:val="22"/>
          <w:szCs w:val="22"/>
          <w:vertAlign w:val="superscript"/>
        </w:rPr>
        <w:t xml:space="preserve">1,2 </w:t>
      </w:r>
      <w:r w:rsidRPr="00B02DCF">
        <w:rPr>
          <w:i/>
          <w:sz w:val="22"/>
          <w:szCs w:val="22"/>
          <w:vertAlign w:val="superscript"/>
        </w:rPr>
        <w:t>1</w:t>
      </w:r>
    </w:p>
    <w:p w14:paraId="462E5B4E" w14:textId="77777777" w:rsidR="00577DCE" w:rsidRPr="00B02DCF" w:rsidRDefault="00577DCE" w:rsidP="00576E85">
      <w:pPr>
        <w:jc w:val="both"/>
        <w:rPr>
          <w:sz w:val="22"/>
          <w:szCs w:val="22"/>
        </w:rPr>
      </w:pPr>
      <w:r w:rsidRPr="00B02DCF">
        <w:rPr>
          <w:i/>
          <w:sz w:val="22"/>
          <w:szCs w:val="22"/>
        </w:rPr>
        <w:t xml:space="preserve">Department of Biology, </w:t>
      </w:r>
      <w:r w:rsidRPr="00B02DCF">
        <w:rPr>
          <w:i/>
          <w:sz w:val="22"/>
          <w:szCs w:val="22"/>
          <w:vertAlign w:val="superscript"/>
        </w:rPr>
        <w:t>2</w:t>
      </w:r>
      <w:r w:rsidRPr="00B02DCF">
        <w:rPr>
          <w:i/>
          <w:sz w:val="22"/>
          <w:szCs w:val="22"/>
        </w:rPr>
        <w:t xml:space="preserve">Neuroscience Graduate Program, University of Vermont, Burlington VT 05405, USA  </w:t>
      </w:r>
    </w:p>
    <w:p w14:paraId="7B71AC94" w14:textId="77777777" w:rsidR="00577DCE" w:rsidRPr="00B02DCF" w:rsidRDefault="00577DCE" w:rsidP="00576E85">
      <w:pPr>
        <w:jc w:val="both"/>
        <w:rPr>
          <w:sz w:val="22"/>
          <w:szCs w:val="22"/>
        </w:rPr>
      </w:pPr>
    </w:p>
    <w:p w14:paraId="52F6A386" w14:textId="77777777" w:rsidR="00577DCE" w:rsidRPr="00B02DCF" w:rsidRDefault="00577DCE" w:rsidP="00576E85">
      <w:pPr>
        <w:jc w:val="both"/>
        <w:rPr>
          <w:sz w:val="22"/>
          <w:szCs w:val="22"/>
        </w:rPr>
      </w:pPr>
      <w:r w:rsidRPr="00B02DCF">
        <w:rPr>
          <w:sz w:val="22"/>
          <w:szCs w:val="22"/>
        </w:rPr>
        <w:t>During development, migrating neurons navigate to their correct synaptic targets by using a variety of transmembrane and secreted guidance cues in their environment. Plexins and Semaphorins are a family of signaling factors, initially discovered to act as repulsive signals to migrating neurons by influencing actin dynamics at the growth cone. It is becoming widely appreciated that the Plexin/Semaphorin family has a much wider role in development than simply axon guidance. Using a combination of Morpholino knockdowns</w:t>
      </w:r>
      <w:r w:rsidRPr="00B02DCF">
        <w:rPr>
          <w:i/>
          <w:sz w:val="22"/>
          <w:szCs w:val="22"/>
        </w:rPr>
        <w:t>, in situ</w:t>
      </w:r>
      <w:r w:rsidRPr="00B02DCF">
        <w:rPr>
          <w:sz w:val="22"/>
          <w:szCs w:val="22"/>
        </w:rPr>
        <w:t xml:space="preserve"> hybridization and immunohistochemistry in zebrafish, we have uncovered a novel early role for PlexinA2 in maintaining proper cohesion and proliferation in migrating optic vesicles. Using microarray analysis we have determined a set of downstream genes that are differentially regulated by PlexinA2 and Semaphorin6A signaling. Further characterization of one of these genes, </w:t>
      </w:r>
      <w:r w:rsidRPr="00B02DCF">
        <w:rPr>
          <w:i/>
          <w:sz w:val="22"/>
          <w:szCs w:val="22"/>
        </w:rPr>
        <w:t>rasl11b</w:t>
      </w:r>
      <w:r w:rsidRPr="00B02DCF">
        <w:rPr>
          <w:sz w:val="22"/>
          <w:szCs w:val="22"/>
        </w:rPr>
        <w:t>, has uncovered its role in maintaining proliferation in the early developing eye.</w:t>
      </w:r>
    </w:p>
    <w:p w14:paraId="035FCD04" w14:textId="2F38AF9B" w:rsidR="00577DCE" w:rsidRPr="00B02DCF" w:rsidRDefault="00577DCE" w:rsidP="00576E85">
      <w:pPr>
        <w:pStyle w:val="Heading1"/>
        <w:jc w:val="both"/>
        <w:rPr>
          <w:rFonts w:asciiTheme="minorHAnsi" w:hAnsiTheme="minorHAnsi"/>
        </w:rPr>
      </w:pPr>
      <w:r w:rsidRPr="00B02DCF">
        <w:rPr>
          <w:rFonts w:asciiTheme="minorHAnsi" w:hAnsiTheme="minorHAnsi"/>
        </w:rPr>
        <w:t>D. Research Support</w:t>
      </w:r>
    </w:p>
    <w:p w14:paraId="0D48D717" w14:textId="77777777" w:rsidR="00577DCE" w:rsidRPr="00B02DCF" w:rsidRDefault="00577DCE" w:rsidP="00576E85">
      <w:pPr>
        <w:pStyle w:val="p1"/>
        <w:jc w:val="both"/>
        <w:rPr>
          <w:rFonts w:asciiTheme="minorHAnsi" w:hAnsiTheme="minorHAnsi" w:cs="Arial"/>
          <w:i/>
        </w:rPr>
      </w:pPr>
      <w:r w:rsidRPr="00B02DCF">
        <w:rPr>
          <w:rFonts w:asciiTheme="minorHAnsi" w:hAnsiTheme="minorHAnsi" w:cs="Arial"/>
          <w:i/>
        </w:rPr>
        <w:t>Scholastic Performance</w:t>
      </w:r>
    </w:p>
    <w:p w14:paraId="68615A3B" w14:textId="77777777" w:rsidR="006752B2" w:rsidRPr="00B02DCF" w:rsidRDefault="006752B2" w:rsidP="00576E85">
      <w:pPr>
        <w:jc w:val="both"/>
        <w:rPr>
          <w:rFonts w:cs="Arial"/>
          <w:b/>
          <w:sz w:val="22"/>
          <w:szCs w:val="22"/>
        </w:rPr>
      </w:pPr>
      <w:r w:rsidRPr="00B02DCF">
        <w:rPr>
          <w:rFonts w:cs="Arial"/>
          <w:b/>
          <w:bCs/>
          <w:sz w:val="22"/>
          <w:szCs w:val="22"/>
        </w:rPr>
        <w:t xml:space="preserve">Undergraduate Results 2007-2011. </w:t>
      </w:r>
      <w:r w:rsidRPr="00B02DCF">
        <w:rPr>
          <w:rFonts w:cs="Arial"/>
          <w:b/>
          <w:sz w:val="22"/>
          <w:szCs w:val="22"/>
        </w:rPr>
        <w:t>University of Bath. United Kingdom.  (See grading system below)</w:t>
      </w:r>
    </w:p>
    <w:p w14:paraId="79CF7EEB" w14:textId="77777777" w:rsidR="006752B2" w:rsidRPr="00B02DCF" w:rsidRDefault="006752B2" w:rsidP="00576E85">
      <w:pPr>
        <w:jc w:val="both"/>
        <w:rPr>
          <w:rFonts w:cs="Arial"/>
          <w:sz w:val="22"/>
          <w:szCs w:val="22"/>
        </w:rPr>
      </w:pPr>
      <w:r w:rsidRPr="00B02DCF">
        <w:rPr>
          <w:rFonts w:cs="Arial"/>
          <w:sz w:val="22"/>
          <w:szCs w:val="22"/>
        </w:rPr>
        <w:t xml:space="preserve">BSc Honors Biology With Professional Placement. </w:t>
      </w:r>
    </w:p>
    <w:p w14:paraId="2844F662" w14:textId="77777777" w:rsidR="006752B2" w:rsidRPr="00B02DCF" w:rsidRDefault="006752B2" w:rsidP="00576E85">
      <w:pPr>
        <w:jc w:val="both"/>
        <w:rPr>
          <w:rFonts w:cs="Arial"/>
          <w:sz w:val="22"/>
          <w:szCs w:val="22"/>
        </w:rPr>
      </w:pPr>
    </w:p>
    <w:p w14:paraId="78ACCE90" w14:textId="77777777" w:rsidR="006752B2" w:rsidRPr="00B02DCF" w:rsidRDefault="006752B2" w:rsidP="00576E85">
      <w:pPr>
        <w:jc w:val="both"/>
        <w:rPr>
          <w:rFonts w:cs="Arial"/>
          <w:b/>
          <w:bCs/>
          <w:iCs/>
          <w:sz w:val="22"/>
          <w:szCs w:val="22"/>
        </w:rPr>
      </w:pPr>
      <w:r w:rsidRPr="00B02DCF">
        <w:rPr>
          <w:rFonts w:cs="Arial"/>
          <w:b/>
          <w:bCs/>
          <w:iCs/>
          <w:sz w:val="22"/>
          <w:szCs w:val="22"/>
        </w:rPr>
        <w:t>First year degree Classes: 2007/2008</w:t>
      </w:r>
    </w:p>
    <w:p w14:paraId="187D56A9" w14:textId="77777777" w:rsidR="006752B2" w:rsidRPr="00B02DCF" w:rsidRDefault="006752B2" w:rsidP="00576E85">
      <w:pPr>
        <w:jc w:val="both"/>
        <w:rPr>
          <w:rFonts w:cs="Arial"/>
          <w:sz w:val="22"/>
          <w:szCs w:val="22"/>
        </w:rPr>
      </w:pPr>
      <w:r w:rsidRPr="00B02DCF">
        <w:rPr>
          <w:rFonts w:cs="Arial"/>
          <w:sz w:val="22"/>
          <w:szCs w:val="22"/>
        </w:rPr>
        <w:t>Biodiversity, 71% A</w:t>
      </w:r>
    </w:p>
    <w:p w14:paraId="1B725E0C" w14:textId="77777777" w:rsidR="006752B2" w:rsidRPr="00B02DCF" w:rsidRDefault="006752B2" w:rsidP="00576E85">
      <w:pPr>
        <w:jc w:val="both"/>
        <w:rPr>
          <w:rFonts w:cs="Arial"/>
          <w:sz w:val="22"/>
          <w:szCs w:val="22"/>
        </w:rPr>
      </w:pPr>
      <w:r w:rsidRPr="00B02DCF">
        <w:rPr>
          <w:rFonts w:cs="Arial"/>
          <w:sz w:val="22"/>
          <w:szCs w:val="22"/>
        </w:rPr>
        <w:t>Skills and techniques, 61% B</w:t>
      </w:r>
    </w:p>
    <w:p w14:paraId="0D8EC53C" w14:textId="77777777" w:rsidR="006752B2" w:rsidRPr="00B02DCF" w:rsidRDefault="006752B2" w:rsidP="00576E85">
      <w:pPr>
        <w:jc w:val="both"/>
        <w:rPr>
          <w:rFonts w:cs="Arial"/>
          <w:sz w:val="22"/>
          <w:szCs w:val="22"/>
        </w:rPr>
      </w:pPr>
      <w:r w:rsidRPr="00B02DCF">
        <w:rPr>
          <w:rFonts w:cs="Arial"/>
          <w:sz w:val="22"/>
          <w:szCs w:val="22"/>
        </w:rPr>
        <w:t>Cell biology, 75% A</w:t>
      </w:r>
    </w:p>
    <w:p w14:paraId="39313E3A" w14:textId="77777777" w:rsidR="006752B2" w:rsidRPr="00B02DCF" w:rsidRDefault="006752B2" w:rsidP="00576E85">
      <w:pPr>
        <w:jc w:val="both"/>
        <w:rPr>
          <w:rFonts w:cs="Arial"/>
          <w:sz w:val="22"/>
          <w:szCs w:val="22"/>
        </w:rPr>
      </w:pPr>
      <w:r w:rsidRPr="00B02DCF">
        <w:rPr>
          <w:rFonts w:cs="Arial"/>
          <w:sz w:val="22"/>
          <w:szCs w:val="22"/>
        </w:rPr>
        <w:t>Ecology and evolution, 75% A</w:t>
      </w:r>
    </w:p>
    <w:p w14:paraId="312D1016" w14:textId="77777777" w:rsidR="006752B2" w:rsidRPr="00B02DCF" w:rsidRDefault="006752B2" w:rsidP="00576E85">
      <w:pPr>
        <w:jc w:val="both"/>
        <w:rPr>
          <w:rFonts w:cs="Arial"/>
          <w:sz w:val="22"/>
          <w:szCs w:val="22"/>
        </w:rPr>
      </w:pPr>
      <w:r w:rsidRPr="00B02DCF">
        <w:rPr>
          <w:rFonts w:cs="Arial"/>
          <w:sz w:val="22"/>
          <w:szCs w:val="22"/>
        </w:rPr>
        <w:t>Biochemistry, 69% B+</w:t>
      </w:r>
    </w:p>
    <w:p w14:paraId="28CEEDBE" w14:textId="77777777" w:rsidR="006752B2" w:rsidRPr="00B02DCF" w:rsidRDefault="006752B2" w:rsidP="00576E85">
      <w:pPr>
        <w:jc w:val="both"/>
        <w:rPr>
          <w:rFonts w:cs="Arial"/>
          <w:sz w:val="22"/>
          <w:szCs w:val="22"/>
        </w:rPr>
      </w:pPr>
      <w:r w:rsidRPr="00B02DCF">
        <w:rPr>
          <w:rFonts w:cs="Arial"/>
          <w:sz w:val="22"/>
          <w:szCs w:val="22"/>
        </w:rPr>
        <w:t>Human and animal physiology, 78% A</w:t>
      </w:r>
    </w:p>
    <w:p w14:paraId="25834C05" w14:textId="77777777" w:rsidR="006752B2" w:rsidRPr="00B02DCF" w:rsidRDefault="006752B2" w:rsidP="00576E85">
      <w:pPr>
        <w:jc w:val="both"/>
        <w:rPr>
          <w:rFonts w:cs="Arial"/>
          <w:sz w:val="22"/>
          <w:szCs w:val="22"/>
        </w:rPr>
      </w:pPr>
      <w:r w:rsidRPr="00B02DCF">
        <w:rPr>
          <w:rFonts w:cs="Arial"/>
          <w:sz w:val="22"/>
          <w:szCs w:val="22"/>
        </w:rPr>
        <w:t>Skills and techniques 2, 78% A</w:t>
      </w:r>
    </w:p>
    <w:p w14:paraId="390825EC" w14:textId="77777777" w:rsidR="006752B2" w:rsidRPr="00B02DCF" w:rsidRDefault="006752B2" w:rsidP="00576E85">
      <w:pPr>
        <w:jc w:val="both"/>
        <w:rPr>
          <w:rFonts w:cs="Arial"/>
          <w:sz w:val="22"/>
          <w:szCs w:val="22"/>
        </w:rPr>
      </w:pPr>
      <w:r w:rsidRPr="00B02DCF">
        <w:rPr>
          <w:rFonts w:cs="Arial"/>
          <w:sz w:val="22"/>
          <w:szCs w:val="22"/>
        </w:rPr>
        <w:t>Cell and molecular biology, 76% A</w:t>
      </w:r>
    </w:p>
    <w:p w14:paraId="08A39ADD" w14:textId="77777777" w:rsidR="006752B2" w:rsidRPr="00B02DCF" w:rsidRDefault="006752B2" w:rsidP="00576E85">
      <w:pPr>
        <w:jc w:val="both"/>
        <w:rPr>
          <w:rFonts w:cs="Arial"/>
          <w:sz w:val="22"/>
          <w:szCs w:val="22"/>
        </w:rPr>
      </w:pPr>
      <w:r w:rsidRPr="00B02DCF">
        <w:rPr>
          <w:rFonts w:cs="Arial"/>
          <w:sz w:val="22"/>
          <w:szCs w:val="22"/>
        </w:rPr>
        <w:t>Genetics, 62% B</w:t>
      </w:r>
    </w:p>
    <w:p w14:paraId="0778D8BF" w14:textId="77777777" w:rsidR="006752B2" w:rsidRPr="00B02DCF" w:rsidRDefault="006752B2" w:rsidP="00576E85">
      <w:pPr>
        <w:jc w:val="both"/>
        <w:rPr>
          <w:rFonts w:cs="Arial"/>
          <w:sz w:val="22"/>
          <w:szCs w:val="22"/>
        </w:rPr>
      </w:pPr>
      <w:r w:rsidRPr="00B02DCF">
        <w:rPr>
          <w:rFonts w:cs="Arial"/>
          <w:sz w:val="22"/>
          <w:szCs w:val="22"/>
        </w:rPr>
        <w:t>The biosphere. 60% B</w:t>
      </w:r>
    </w:p>
    <w:p w14:paraId="79FB03DB" w14:textId="77777777" w:rsidR="006752B2" w:rsidRPr="00B02DCF" w:rsidRDefault="006752B2" w:rsidP="00576E85">
      <w:pPr>
        <w:jc w:val="both"/>
        <w:rPr>
          <w:rFonts w:cs="Arial"/>
          <w:b/>
          <w:bCs/>
          <w:i/>
          <w:iCs/>
          <w:sz w:val="22"/>
          <w:szCs w:val="22"/>
        </w:rPr>
      </w:pPr>
    </w:p>
    <w:p w14:paraId="56AE095D" w14:textId="7E5CE63B" w:rsidR="006752B2" w:rsidRPr="00B02DCF" w:rsidRDefault="006752B2" w:rsidP="00576E85">
      <w:pPr>
        <w:jc w:val="both"/>
        <w:rPr>
          <w:rFonts w:cs="Arial"/>
          <w:b/>
          <w:bCs/>
          <w:iCs/>
          <w:sz w:val="22"/>
          <w:szCs w:val="22"/>
        </w:rPr>
      </w:pPr>
      <w:r w:rsidRPr="00B02DCF">
        <w:rPr>
          <w:rFonts w:cs="Arial"/>
          <w:b/>
          <w:bCs/>
          <w:iCs/>
          <w:sz w:val="22"/>
          <w:szCs w:val="22"/>
        </w:rPr>
        <w:t>Second year Classes:</w:t>
      </w:r>
      <w:r w:rsidR="00F24CCD">
        <w:rPr>
          <w:rFonts w:cs="Arial"/>
          <w:b/>
          <w:bCs/>
          <w:iCs/>
          <w:sz w:val="22"/>
          <w:szCs w:val="22"/>
        </w:rPr>
        <w:t xml:space="preserve"> </w:t>
      </w:r>
      <w:r w:rsidR="00C0361C">
        <w:rPr>
          <w:rFonts w:cs="Arial"/>
          <w:b/>
          <w:bCs/>
          <w:iCs/>
          <w:sz w:val="22"/>
          <w:szCs w:val="22"/>
        </w:rPr>
        <w:t>2008/2009</w:t>
      </w:r>
    </w:p>
    <w:p w14:paraId="6DAA1F2E" w14:textId="77777777" w:rsidR="006752B2" w:rsidRPr="00B02DCF" w:rsidRDefault="006752B2" w:rsidP="00576E85">
      <w:pPr>
        <w:jc w:val="both"/>
        <w:rPr>
          <w:rFonts w:cs="Arial"/>
          <w:sz w:val="22"/>
          <w:szCs w:val="22"/>
        </w:rPr>
      </w:pPr>
      <w:r w:rsidRPr="00B02DCF">
        <w:rPr>
          <w:rFonts w:cs="Arial"/>
          <w:sz w:val="22"/>
          <w:szCs w:val="22"/>
        </w:rPr>
        <w:t>DNA (making breaking and disease), 69% B+</w:t>
      </w:r>
    </w:p>
    <w:p w14:paraId="327B2538" w14:textId="77777777" w:rsidR="006752B2" w:rsidRPr="00B02DCF" w:rsidRDefault="006752B2" w:rsidP="00576E85">
      <w:pPr>
        <w:jc w:val="both"/>
        <w:rPr>
          <w:rFonts w:cs="Arial"/>
          <w:sz w:val="22"/>
          <w:szCs w:val="22"/>
        </w:rPr>
      </w:pPr>
      <w:r w:rsidRPr="00B02DCF">
        <w:rPr>
          <w:rFonts w:cs="Arial"/>
          <w:sz w:val="22"/>
          <w:szCs w:val="22"/>
        </w:rPr>
        <w:t>Insect biology, 71% A</w:t>
      </w:r>
    </w:p>
    <w:p w14:paraId="394F9269" w14:textId="77777777" w:rsidR="006752B2" w:rsidRPr="00B02DCF" w:rsidRDefault="006752B2" w:rsidP="00576E85">
      <w:pPr>
        <w:jc w:val="both"/>
        <w:rPr>
          <w:rFonts w:cs="Arial"/>
          <w:sz w:val="22"/>
          <w:szCs w:val="22"/>
        </w:rPr>
      </w:pPr>
      <w:r w:rsidRPr="00B02DCF">
        <w:rPr>
          <w:rFonts w:cs="Arial"/>
          <w:sz w:val="22"/>
          <w:szCs w:val="22"/>
        </w:rPr>
        <w:t>Concepts in evolution, 74% A</w:t>
      </w:r>
    </w:p>
    <w:p w14:paraId="3CB0A168" w14:textId="77777777" w:rsidR="006752B2" w:rsidRPr="00B02DCF" w:rsidRDefault="006752B2" w:rsidP="00576E85">
      <w:pPr>
        <w:jc w:val="both"/>
        <w:rPr>
          <w:rFonts w:cs="Arial"/>
          <w:sz w:val="22"/>
          <w:szCs w:val="22"/>
        </w:rPr>
      </w:pPr>
      <w:r w:rsidRPr="00B02DCF">
        <w:rPr>
          <w:rFonts w:cs="Arial"/>
          <w:sz w:val="22"/>
          <w:szCs w:val="22"/>
        </w:rPr>
        <w:t>Practice of science, 72% A</w:t>
      </w:r>
    </w:p>
    <w:p w14:paraId="5F2CF5C3" w14:textId="77777777" w:rsidR="006752B2" w:rsidRPr="00B02DCF" w:rsidRDefault="006752B2" w:rsidP="00576E85">
      <w:pPr>
        <w:jc w:val="both"/>
        <w:rPr>
          <w:rFonts w:cs="Arial"/>
          <w:sz w:val="22"/>
          <w:szCs w:val="22"/>
        </w:rPr>
      </w:pPr>
      <w:r w:rsidRPr="00B02DCF">
        <w:rPr>
          <w:rFonts w:cs="Arial"/>
          <w:sz w:val="22"/>
          <w:szCs w:val="22"/>
        </w:rPr>
        <w:t>Molecular genetics of vertebrate development, 71% A</w:t>
      </w:r>
    </w:p>
    <w:p w14:paraId="5ADD11A8" w14:textId="77777777" w:rsidR="006752B2" w:rsidRPr="00B02DCF" w:rsidRDefault="006752B2" w:rsidP="00576E85">
      <w:pPr>
        <w:jc w:val="both"/>
        <w:rPr>
          <w:rFonts w:cs="Arial"/>
          <w:sz w:val="22"/>
          <w:szCs w:val="22"/>
        </w:rPr>
      </w:pPr>
      <w:r w:rsidRPr="00B02DCF">
        <w:rPr>
          <w:rFonts w:cs="Arial"/>
          <w:sz w:val="22"/>
          <w:szCs w:val="22"/>
        </w:rPr>
        <w:t>Infection and immunity, 69% B+</w:t>
      </w:r>
    </w:p>
    <w:p w14:paraId="6DFB2F5F" w14:textId="77777777" w:rsidR="006752B2" w:rsidRPr="00B02DCF" w:rsidRDefault="006752B2" w:rsidP="00576E85">
      <w:pPr>
        <w:jc w:val="both"/>
        <w:rPr>
          <w:rFonts w:cs="Arial"/>
          <w:sz w:val="22"/>
          <w:szCs w:val="22"/>
        </w:rPr>
      </w:pPr>
      <w:r w:rsidRPr="00B02DCF">
        <w:rPr>
          <w:rFonts w:cs="Arial"/>
          <w:sz w:val="22"/>
          <w:szCs w:val="22"/>
        </w:rPr>
        <w:lastRenderedPageBreak/>
        <w:t>Cellular neurobiology, 65% B</w:t>
      </w:r>
    </w:p>
    <w:p w14:paraId="58554B71" w14:textId="77777777" w:rsidR="006752B2" w:rsidRPr="00B02DCF" w:rsidRDefault="006752B2" w:rsidP="00576E85">
      <w:pPr>
        <w:jc w:val="both"/>
        <w:rPr>
          <w:rFonts w:cs="Arial"/>
          <w:sz w:val="22"/>
          <w:szCs w:val="22"/>
        </w:rPr>
      </w:pPr>
      <w:r w:rsidRPr="00B02DCF">
        <w:rPr>
          <w:rFonts w:cs="Arial"/>
          <w:sz w:val="22"/>
          <w:szCs w:val="22"/>
        </w:rPr>
        <w:t>Bacteriology, 69% B+</w:t>
      </w:r>
    </w:p>
    <w:p w14:paraId="5B3C18AC" w14:textId="77777777" w:rsidR="006752B2" w:rsidRPr="00B02DCF" w:rsidRDefault="006752B2" w:rsidP="00576E85">
      <w:pPr>
        <w:jc w:val="both"/>
        <w:rPr>
          <w:rFonts w:cs="Arial"/>
          <w:sz w:val="22"/>
          <w:szCs w:val="22"/>
        </w:rPr>
      </w:pPr>
      <w:r w:rsidRPr="00B02DCF">
        <w:rPr>
          <w:rFonts w:cs="Arial"/>
          <w:sz w:val="22"/>
          <w:szCs w:val="22"/>
        </w:rPr>
        <w:t>Virology, 64% B</w:t>
      </w:r>
    </w:p>
    <w:p w14:paraId="2B8B6A88" w14:textId="77777777" w:rsidR="006752B2" w:rsidRPr="00B02DCF" w:rsidRDefault="006752B2" w:rsidP="00576E85">
      <w:pPr>
        <w:jc w:val="both"/>
        <w:rPr>
          <w:rFonts w:cs="Arial"/>
          <w:sz w:val="22"/>
          <w:szCs w:val="22"/>
        </w:rPr>
      </w:pPr>
      <w:r w:rsidRPr="00B02DCF">
        <w:rPr>
          <w:rFonts w:cs="Arial"/>
          <w:sz w:val="22"/>
          <w:szCs w:val="22"/>
        </w:rPr>
        <w:t>Data interpretation. 71% A</w:t>
      </w:r>
    </w:p>
    <w:p w14:paraId="1E82BA66" w14:textId="77777777" w:rsidR="006752B2" w:rsidRPr="00B02DCF" w:rsidRDefault="006752B2" w:rsidP="00576E85">
      <w:pPr>
        <w:jc w:val="both"/>
        <w:rPr>
          <w:rFonts w:cs="Arial"/>
          <w:sz w:val="22"/>
          <w:szCs w:val="22"/>
        </w:rPr>
      </w:pPr>
    </w:p>
    <w:p w14:paraId="1835B07A" w14:textId="4CF962A3" w:rsidR="006752B2" w:rsidRPr="00B02DCF" w:rsidRDefault="006752B2" w:rsidP="00576E85">
      <w:pPr>
        <w:jc w:val="both"/>
        <w:rPr>
          <w:rFonts w:cs="Arial"/>
          <w:sz w:val="22"/>
          <w:szCs w:val="22"/>
        </w:rPr>
      </w:pPr>
      <w:r w:rsidRPr="00B02DCF">
        <w:rPr>
          <w:rFonts w:cs="Arial"/>
          <w:b/>
          <w:sz w:val="22"/>
          <w:szCs w:val="22"/>
        </w:rPr>
        <w:t>Third year (Year long Professional Placement)</w:t>
      </w:r>
      <w:r w:rsidRPr="00B02DCF">
        <w:rPr>
          <w:rFonts w:cs="Arial"/>
          <w:sz w:val="22"/>
          <w:szCs w:val="22"/>
        </w:rPr>
        <w:t xml:space="preserve"> </w:t>
      </w:r>
      <w:r w:rsidR="00C0361C">
        <w:rPr>
          <w:rFonts w:cs="Arial"/>
          <w:sz w:val="22"/>
          <w:szCs w:val="22"/>
        </w:rPr>
        <w:t>2009/2010</w:t>
      </w:r>
    </w:p>
    <w:p w14:paraId="5EBFEE7E" w14:textId="1D376BDC" w:rsidR="006752B2" w:rsidRPr="00B02DCF" w:rsidRDefault="006752B2" w:rsidP="00576E85">
      <w:pPr>
        <w:jc w:val="both"/>
        <w:rPr>
          <w:rFonts w:cs="Arial"/>
          <w:sz w:val="22"/>
          <w:szCs w:val="22"/>
        </w:rPr>
      </w:pPr>
      <w:r w:rsidRPr="00B02DCF">
        <w:rPr>
          <w:rFonts w:cs="Arial"/>
          <w:sz w:val="22"/>
          <w:szCs w:val="22"/>
        </w:rPr>
        <w:t>Institute of Behavioral Genetics, University of Colorado, CO, USA. Pass with Distinction.</w:t>
      </w:r>
      <w:r w:rsidR="00F24CCD">
        <w:rPr>
          <w:rFonts w:cs="Arial"/>
          <w:sz w:val="22"/>
          <w:szCs w:val="22"/>
        </w:rPr>
        <w:t xml:space="preserve"> </w:t>
      </w:r>
    </w:p>
    <w:p w14:paraId="042D3E21" w14:textId="77777777" w:rsidR="006752B2" w:rsidRPr="00B02DCF" w:rsidRDefault="006752B2" w:rsidP="00576E85">
      <w:pPr>
        <w:jc w:val="both"/>
        <w:rPr>
          <w:rFonts w:cs="Arial"/>
          <w:sz w:val="22"/>
          <w:szCs w:val="22"/>
        </w:rPr>
      </w:pPr>
    </w:p>
    <w:p w14:paraId="56B5301C" w14:textId="02267191" w:rsidR="006752B2" w:rsidRPr="00B02DCF" w:rsidRDefault="006752B2" w:rsidP="00576E85">
      <w:pPr>
        <w:jc w:val="both"/>
        <w:rPr>
          <w:rFonts w:cs="Arial"/>
          <w:b/>
          <w:sz w:val="22"/>
          <w:szCs w:val="22"/>
        </w:rPr>
      </w:pPr>
      <w:r w:rsidRPr="00B02DCF">
        <w:rPr>
          <w:rFonts w:cs="Arial"/>
          <w:b/>
          <w:sz w:val="22"/>
          <w:szCs w:val="22"/>
        </w:rPr>
        <w:t xml:space="preserve">Fourth year Classes: </w:t>
      </w:r>
      <w:r w:rsidR="00C0361C">
        <w:rPr>
          <w:rFonts w:cs="Arial"/>
          <w:b/>
          <w:sz w:val="22"/>
          <w:szCs w:val="22"/>
        </w:rPr>
        <w:t>2010/2011</w:t>
      </w:r>
    </w:p>
    <w:p w14:paraId="00037DE3" w14:textId="77777777" w:rsidR="006752B2" w:rsidRPr="00B02DCF" w:rsidRDefault="006752B2" w:rsidP="00576E85">
      <w:pPr>
        <w:jc w:val="both"/>
        <w:rPr>
          <w:rFonts w:cs="Arial"/>
          <w:sz w:val="22"/>
          <w:szCs w:val="22"/>
        </w:rPr>
      </w:pPr>
      <w:r w:rsidRPr="00B02DCF">
        <w:rPr>
          <w:rFonts w:cs="Arial"/>
          <w:sz w:val="22"/>
          <w:szCs w:val="22"/>
        </w:rPr>
        <w:t>Sexual conflict, 73% A</w:t>
      </w:r>
    </w:p>
    <w:p w14:paraId="21012D88" w14:textId="77777777" w:rsidR="006752B2" w:rsidRPr="00B02DCF" w:rsidRDefault="006752B2" w:rsidP="00576E85">
      <w:pPr>
        <w:jc w:val="both"/>
        <w:rPr>
          <w:rFonts w:cs="Arial"/>
          <w:sz w:val="22"/>
          <w:szCs w:val="22"/>
        </w:rPr>
      </w:pPr>
      <w:r w:rsidRPr="00B02DCF">
        <w:rPr>
          <w:rFonts w:cs="Arial"/>
          <w:sz w:val="22"/>
          <w:szCs w:val="22"/>
        </w:rPr>
        <w:t>Biology as a worldview, 73% A</w:t>
      </w:r>
    </w:p>
    <w:p w14:paraId="453C797F" w14:textId="77777777" w:rsidR="006752B2" w:rsidRPr="00B02DCF" w:rsidRDefault="006752B2" w:rsidP="00576E85">
      <w:pPr>
        <w:jc w:val="both"/>
        <w:rPr>
          <w:rFonts w:cs="Arial"/>
          <w:sz w:val="22"/>
          <w:szCs w:val="22"/>
        </w:rPr>
      </w:pPr>
      <w:r w:rsidRPr="00B02DCF">
        <w:rPr>
          <w:rFonts w:cs="Arial"/>
          <w:sz w:val="22"/>
          <w:szCs w:val="22"/>
        </w:rPr>
        <w:t>Biological ethics, 69% B+</w:t>
      </w:r>
    </w:p>
    <w:p w14:paraId="3C0DE28D" w14:textId="77777777" w:rsidR="006752B2" w:rsidRPr="00B02DCF" w:rsidRDefault="006752B2" w:rsidP="00576E85">
      <w:pPr>
        <w:jc w:val="both"/>
        <w:rPr>
          <w:rFonts w:cs="Arial"/>
          <w:sz w:val="22"/>
          <w:szCs w:val="22"/>
        </w:rPr>
      </w:pPr>
      <w:r w:rsidRPr="00B02DCF">
        <w:rPr>
          <w:rFonts w:cs="Arial"/>
          <w:sz w:val="22"/>
          <w:szCs w:val="22"/>
        </w:rPr>
        <w:t>Genomes, 74% A</w:t>
      </w:r>
    </w:p>
    <w:p w14:paraId="7BB92278" w14:textId="77777777" w:rsidR="006752B2" w:rsidRPr="00B02DCF" w:rsidRDefault="006752B2" w:rsidP="00576E85">
      <w:pPr>
        <w:jc w:val="both"/>
        <w:rPr>
          <w:rFonts w:cs="Arial"/>
          <w:sz w:val="22"/>
          <w:szCs w:val="22"/>
        </w:rPr>
      </w:pPr>
      <w:r w:rsidRPr="00B02DCF">
        <w:rPr>
          <w:rFonts w:cs="Arial"/>
          <w:sz w:val="22"/>
          <w:szCs w:val="22"/>
        </w:rPr>
        <w:t>Vertebrate development, 65% B</w:t>
      </w:r>
    </w:p>
    <w:p w14:paraId="086C6157" w14:textId="77777777" w:rsidR="006752B2" w:rsidRPr="00B02DCF" w:rsidRDefault="006752B2" w:rsidP="00576E85">
      <w:pPr>
        <w:jc w:val="both"/>
        <w:rPr>
          <w:rFonts w:cs="Arial"/>
          <w:sz w:val="22"/>
          <w:szCs w:val="22"/>
        </w:rPr>
      </w:pPr>
      <w:r w:rsidRPr="00B02DCF">
        <w:rPr>
          <w:rFonts w:cs="Arial"/>
          <w:sz w:val="22"/>
          <w:szCs w:val="22"/>
        </w:rPr>
        <w:t>Conservation Biology, 65% B</w:t>
      </w:r>
    </w:p>
    <w:p w14:paraId="40DEF0F1" w14:textId="77777777" w:rsidR="006752B2" w:rsidRPr="00B02DCF" w:rsidRDefault="006752B2" w:rsidP="00576E85">
      <w:pPr>
        <w:jc w:val="both"/>
        <w:rPr>
          <w:rFonts w:cs="Arial"/>
          <w:sz w:val="22"/>
          <w:szCs w:val="22"/>
        </w:rPr>
      </w:pPr>
      <w:r w:rsidRPr="00B02DCF">
        <w:rPr>
          <w:rFonts w:cs="Arial"/>
          <w:sz w:val="22"/>
          <w:szCs w:val="22"/>
        </w:rPr>
        <w:t>Evolution in deep time, 67% B+</w:t>
      </w:r>
    </w:p>
    <w:p w14:paraId="43CE1914" w14:textId="77777777" w:rsidR="006752B2" w:rsidRPr="00B02DCF" w:rsidRDefault="006752B2" w:rsidP="00576E85">
      <w:pPr>
        <w:jc w:val="both"/>
        <w:rPr>
          <w:rFonts w:cs="Arial"/>
          <w:sz w:val="22"/>
          <w:szCs w:val="22"/>
        </w:rPr>
      </w:pPr>
      <w:r w:rsidRPr="00B02DCF">
        <w:rPr>
          <w:rFonts w:cs="Arial"/>
          <w:sz w:val="22"/>
          <w:szCs w:val="22"/>
        </w:rPr>
        <w:t>Systems and developmental neurobiology, 66% B</w:t>
      </w:r>
    </w:p>
    <w:p w14:paraId="0DCDDFCD" w14:textId="77777777" w:rsidR="004D36CE" w:rsidRPr="00B02DCF" w:rsidRDefault="006752B2" w:rsidP="00576E85">
      <w:pPr>
        <w:jc w:val="both"/>
        <w:rPr>
          <w:rFonts w:cs="Arial"/>
          <w:sz w:val="22"/>
          <w:szCs w:val="22"/>
        </w:rPr>
      </w:pPr>
      <w:r w:rsidRPr="00B02DCF">
        <w:rPr>
          <w:rFonts w:cs="Arial"/>
          <w:sz w:val="22"/>
          <w:szCs w:val="22"/>
        </w:rPr>
        <w:t>Dissertation lab project. 67% B+</w:t>
      </w:r>
    </w:p>
    <w:p w14:paraId="2447ED9C" w14:textId="77777777" w:rsidR="004D36CE" w:rsidRPr="00B02DCF" w:rsidRDefault="004D36CE" w:rsidP="00576E85">
      <w:pPr>
        <w:jc w:val="both"/>
        <w:rPr>
          <w:rFonts w:cs="Arial"/>
          <w:sz w:val="22"/>
          <w:szCs w:val="22"/>
        </w:rPr>
      </w:pPr>
    </w:p>
    <w:p w14:paraId="56D94D46" w14:textId="2E0F8401" w:rsidR="006752B2" w:rsidRPr="00B02DCF" w:rsidRDefault="006752B2" w:rsidP="00576E85">
      <w:pPr>
        <w:jc w:val="both"/>
        <w:rPr>
          <w:rFonts w:cs="Arial"/>
          <w:sz w:val="22"/>
          <w:szCs w:val="22"/>
        </w:rPr>
      </w:pPr>
      <w:r w:rsidRPr="00B02DCF">
        <w:rPr>
          <w:rFonts w:cs="Arial"/>
          <w:sz w:val="22"/>
          <w:szCs w:val="22"/>
        </w:rPr>
        <w:t xml:space="preserve">Overall grade received = 68.98 = 2:1 Upper second-class degree. (Grade B+). </w:t>
      </w:r>
    </w:p>
    <w:p w14:paraId="697649D3" w14:textId="77777777" w:rsidR="006752B2" w:rsidRPr="00B02DCF" w:rsidRDefault="006752B2" w:rsidP="00576E85">
      <w:pPr>
        <w:pStyle w:val="p1"/>
        <w:jc w:val="both"/>
        <w:rPr>
          <w:rFonts w:asciiTheme="minorHAnsi" w:hAnsiTheme="minorHAnsi" w:cs="Arial"/>
        </w:rPr>
      </w:pPr>
      <w:r w:rsidRPr="00B02DCF">
        <w:rPr>
          <w:rFonts w:asciiTheme="minorHAnsi" w:hAnsiTheme="minorHAnsi" w:cs="Arial"/>
        </w:rPr>
        <w:t>(In the U.K you need a 70 for the highest possible grade, a 1</w:t>
      </w:r>
      <w:r w:rsidRPr="00B02DCF">
        <w:rPr>
          <w:rFonts w:asciiTheme="minorHAnsi" w:hAnsiTheme="minorHAnsi" w:cs="Arial"/>
          <w:vertAlign w:val="superscript"/>
        </w:rPr>
        <w:t>st</w:t>
      </w:r>
      <w:r w:rsidRPr="00B02DCF">
        <w:rPr>
          <w:rFonts w:asciiTheme="minorHAnsi" w:hAnsiTheme="minorHAnsi" w:cs="Arial"/>
        </w:rPr>
        <w:t xml:space="preserve"> class degree = A. The lowest passable grade is a 40, a third class degree, which is grade D.)</w:t>
      </w:r>
    </w:p>
    <w:p w14:paraId="3336F4E2" w14:textId="4051C1B2" w:rsidR="00577DCE" w:rsidRPr="00B02DCF" w:rsidRDefault="00577DCE" w:rsidP="00576E85">
      <w:pPr>
        <w:pStyle w:val="p1"/>
        <w:jc w:val="both"/>
        <w:rPr>
          <w:rFonts w:asciiTheme="minorHAnsi" w:hAnsiTheme="minorHAnsi" w:cs="Arial"/>
          <w:b/>
        </w:rPr>
      </w:pPr>
      <w:r w:rsidRPr="00B02DCF">
        <w:rPr>
          <w:rFonts w:asciiTheme="minorHAnsi" w:hAnsiTheme="minorHAnsi" w:cs="Arial"/>
          <w:b/>
        </w:rPr>
        <w:t>2</w:t>
      </w:r>
      <w:r w:rsidR="00F24CCD">
        <w:rPr>
          <w:rFonts w:asciiTheme="minorHAnsi" w:hAnsiTheme="minorHAnsi" w:cs="Arial"/>
          <w:b/>
        </w:rPr>
        <w:t xml:space="preserve">014-Present. Graduate Results The </w:t>
      </w:r>
      <w:r w:rsidRPr="00B02DCF">
        <w:rPr>
          <w:rFonts w:asciiTheme="minorHAnsi" w:hAnsiTheme="minorHAnsi" w:cs="Arial"/>
          <w:b/>
        </w:rPr>
        <w:t>University of Vermont, Burlington</w:t>
      </w:r>
      <w:r w:rsidR="00F24CCD">
        <w:rPr>
          <w:rFonts w:asciiTheme="minorHAnsi" w:hAnsiTheme="minorHAnsi" w:cs="Arial"/>
          <w:b/>
        </w:rPr>
        <w:t>,</w:t>
      </w:r>
      <w:r w:rsidRPr="00B02DCF">
        <w:rPr>
          <w:rFonts w:asciiTheme="minorHAnsi" w:hAnsiTheme="minorHAnsi" w:cs="Arial"/>
          <w:b/>
        </w:rPr>
        <w:t xml:space="preserve"> VT. </w:t>
      </w:r>
    </w:p>
    <w:tbl>
      <w:tblPr>
        <w:tblW w:w="10446" w:type="dxa"/>
        <w:jc w:val="center"/>
        <w:tblLayout w:type="fixed"/>
        <w:tblCellMar>
          <w:top w:w="14" w:type="dxa"/>
          <w:left w:w="29" w:type="dxa"/>
          <w:bottom w:w="14" w:type="dxa"/>
          <w:right w:w="29" w:type="dxa"/>
        </w:tblCellMar>
        <w:tblLook w:val="00A0" w:firstRow="1" w:lastRow="0" w:firstColumn="1" w:lastColumn="0" w:noHBand="0" w:noVBand="0"/>
      </w:tblPr>
      <w:tblGrid>
        <w:gridCol w:w="1461"/>
        <w:gridCol w:w="7280"/>
        <w:gridCol w:w="1705"/>
      </w:tblGrid>
      <w:tr w:rsidR="00577DCE" w:rsidRPr="00B02DCF" w14:paraId="285DCF46" w14:textId="77777777" w:rsidTr="00785576">
        <w:trPr>
          <w:cantSplit/>
          <w:trHeight w:hRule="exact" w:val="360"/>
          <w:jc w:val="center"/>
        </w:trPr>
        <w:tc>
          <w:tcPr>
            <w:tcW w:w="737" w:type="dxa"/>
            <w:tcBorders>
              <w:top w:val="nil"/>
              <w:left w:val="nil"/>
              <w:right w:val="nil"/>
            </w:tcBorders>
            <w:vAlign w:val="center"/>
          </w:tcPr>
          <w:p w14:paraId="5E5D501A"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2014</w:t>
            </w:r>
          </w:p>
        </w:tc>
        <w:tc>
          <w:tcPr>
            <w:tcW w:w="3673" w:type="dxa"/>
            <w:tcBorders>
              <w:top w:val="nil"/>
              <w:left w:val="nil"/>
              <w:right w:val="nil"/>
            </w:tcBorders>
            <w:vAlign w:val="center"/>
          </w:tcPr>
          <w:p w14:paraId="3CD6D2A8"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Graduate seminar</w:t>
            </w:r>
          </w:p>
        </w:tc>
        <w:tc>
          <w:tcPr>
            <w:tcW w:w="860" w:type="dxa"/>
            <w:tcBorders>
              <w:top w:val="nil"/>
              <w:left w:val="nil"/>
              <w:right w:val="nil"/>
            </w:tcBorders>
            <w:vAlign w:val="center"/>
          </w:tcPr>
          <w:p w14:paraId="185C4F60"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24CB5D54" w14:textId="77777777" w:rsidTr="00785576">
        <w:trPr>
          <w:cantSplit/>
          <w:trHeight w:val="360"/>
          <w:jc w:val="center"/>
        </w:trPr>
        <w:tc>
          <w:tcPr>
            <w:tcW w:w="737" w:type="dxa"/>
            <w:tcBorders>
              <w:top w:val="nil"/>
              <w:left w:val="nil"/>
              <w:right w:val="nil"/>
            </w:tcBorders>
            <w:vAlign w:val="center"/>
          </w:tcPr>
          <w:p w14:paraId="31E56927"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2014</w:t>
            </w:r>
          </w:p>
        </w:tc>
        <w:tc>
          <w:tcPr>
            <w:tcW w:w="3673" w:type="dxa"/>
            <w:tcBorders>
              <w:top w:val="nil"/>
              <w:left w:val="nil"/>
              <w:right w:val="nil"/>
            </w:tcBorders>
            <w:vAlign w:val="center"/>
          </w:tcPr>
          <w:p w14:paraId="48FFC3E6"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Techniques in microscopy</w:t>
            </w:r>
          </w:p>
        </w:tc>
        <w:tc>
          <w:tcPr>
            <w:tcW w:w="860" w:type="dxa"/>
            <w:tcBorders>
              <w:top w:val="nil"/>
              <w:left w:val="nil"/>
              <w:right w:val="nil"/>
            </w:tcBorders>
            <w:vAlign w:val="center"/>
          </w:tcPr>
          <w:p w14:paraId="170B3A61"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6D83C63C" w14:textId="77777777" w:rsidTr="00785576">
        <w:trPr>
          <w:cantSplit/>
          <w:trHeight w:hRule="exact" w:val="360"/>
          <w:jc w:val="center"/>
        </w:trPr>
        <w:tc>
          <w:tcPr>
            <w:tcW w:w="737" w:type="dxa"/>
            <w:tcBorders>
              <w:top w:val="nil"/>
              <w:left w:val="nil"/>
              <w:right w:val="nil"/>
            </w:tcBorders>
            <w:vAlign w:val="center"/>
          </w:tcPr>
          <w:p w14:paraId="28C81AEF"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2014</w:t>
            </w:r>
          </w:p>
        </w:tc>
        <w:tc>
          <w:tcPr>
            <w:tcW w:w="3673" w:type="dxa"/>
            <w:tcBorders>
              <w:top w:val="nil"/>
              <w:left w:val="nil"/>
              <w:right w:val="nil"/>
            </w:tcBorders>
            <w:vAlign w:val="center"/>
          </w:tcPr>
          <w:p w14:paraId="1FBE1E3D"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Introduction to Pharmacology</w:t>
            </w:r>
          </w:p>
        </w:tc>
        <w:tc>
          <w:tcPr>
            <w:tcW w:w="860" w:type="dxa"/>
            <w:tcBorders>
              <w:top w:val="nil"/>
              <w:left w:val="nil"/>
              <w:right w:val="nil"/>
            </w:tcBorders>
            <w:vAlign w:val="center"/>
          </w:tcPr>
          <w:p w14:paraId="5B9AD4B6"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p w14:paraId="5DDF400E" w14:textId="77777777" w:rsidR="00577DCE" w:rsidRPr="00B02DCF" w:rsidRDefault="00577DCE" w:rsidP="00576E85">
            <w:pPr>
              <w:pStyle w:val="DataField11pt-Single"/>
              <w:jc w:val="both"/>
              <w:rPr>
                <w:rFonts w:asciiTheme="minorHAnsi" w:hAnsiTheme="minorHAnsi"/>
                <w:szCs w:val="22"/>
              </w:rPr>
            </w:pPr>
          </w:p>
          <w:p w14:paraId="58A92F2D" w14:textId="77777777" w:rsidR="00577DCE" w:rsidRPr="00B02DCF" w:rsidRDefault="00577DCE" w:rsidP="00576E85">
            <w:pPr>
              <w:pStyle w:val="DataField11pt-Single"/>
              <w:jc w:val="both"/>
              <w:rPr>
                <w:rFonts w:asciiTheme="minorHAnsi" w:hAnsiTheme="minorHAnsi"/>
                <w:szCs w:val="22"/>
              </w:rPr>
            </w:pPr>
          </w:p>
        </w:tc>
      </w:tr>
      <w:tr w:rsidR="00577DCE" w:rsidRPr="00B02DCF" w14:paraId="47CC5EDB" w14:textId="77777777" w:rsidTr="00785576">
        <w:trPr>
          <w:cantSplit/>
          <w:trHeight w:val="360"/>
          <w:jc w:val="center"/>
        </w:trPr>
        <w:tc>
          <w:tcPr>
            <w:tcW w:w="737" w:type="dxa"/>
            <w:tcBorders>
              <w:top w:val="nil"/>
              <w:left w:val="nil"/>
              <w:right w:val="nil"/>
            </w:tcBorders>
            <w:vAlign w:val="center"/>
          </w:tcPr>
          <w:p w14:paraId="7358D36B"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2015</w:t>
            </w:r>
          </w:p>
        </w:tc>
        <w:tc>
          <w:tcPr>
            <w:tcW w:w="3673" w:type="dxa"/>
            <w:tcBorders>
              <w:top w:val="nil"/>
              <w:left w:val="nil"/>
              <w:right w:val="nil"/>
            </w:tcBorders>
            <w:vAlign w:val="center"/>
          </w:tcPr>
          <w:p w14:paraId="31B3B82B"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Bio lunch</w:t>
            </w:r>
          </w:p>
        </w:tc>
        <w:tc>
          <w:tcPr>
            <w:tcW w:w="860" w:type="dxa"/>
            <w:tcBorders>
              <w:top w:val="nil"/>
              <w:left w:val="nil"/>
              <w:right w:val="nil"/>
            </w:tcBorders>
            <w:vAlign w:val="center"/>
          </w:tcPr>
          <w:p w14:paraId="56AD0CAE"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5874FDB0" w14:textId="77777777" w:rsidTr="00785576">
        <w:trPr>
          <w:cantSplit/>
          <w:trHeight w:hRule="exact" w:val="360"/>
          <w:jc w:val="center"/>
        </w:trPr>
        <w:tc>
          <w:tcPr>
            <w:tcW w:w="737" w:type="dxa"/>
            <w:tcBorders>
              <w:top w:val="nil"/>
              <w:left w:val="nil"/>
              <w:right w:val="nil"/>
            </w:tcBorders>
            <w:vAlign w:val="center"/>
          </w:tcPr>
          <w:p w14:paraId="065FC3C4"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2015</w:t>
            </w:r>
          </w:p>
        </w:tc>
        <w:tc>
          <w:tcPr>
            <w:tcW w:w="3673" w:type="dxa"/>
            <w:tcBorders>
              <w:top w:val="nil"/>
              <w:left w:val="nil"/>
              <w:right w:val="nil"/>
            </w:tcBorders>
            <w:vAlign w:val="center"/>
          </w:tcPr>
          <w:p w14:paraId="22E5DF44"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 xml:space="preserve">Cell Biology </w:t>
            </w:r>
          </w:p>
        </w:tc>
        <w:tc>
          <w:tcPr>
            <w:tcW w:w="860" w:type="dxa"/>
            <w:tcBorders>
              <w:top w:val="nil"/>
              <w:left w:val="nil"/>
              <w:right w:val="nil"/>
            </w:tcBorders>
            <w:vAlign w:val="center"/>
          </w:tcPr>
          <w:p w14:paraId="67B2FBDB"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1D45E4C5" w14:textId="77777777" w:rsidTr="00785576">
        <w:trPr>
          <w:cantSplit/>
          <w:trHeight w:hRule="exact" w:val="360"/>
          <w:jc w:val="center"/>
        </w:trPr>
        <w:tc>
          <w:tcPr>
            <w:tcW w:w="737" w:type="dxa"/>
            <w:tcBorders>
              <w:top w:val="nil"/>
              <w:left w:val="nil"/>
              <w:right w:val="nil"/>
            </w:tcBorders>
            <w:vAlign w:val="center"/>
          </w:tcPr>
          <w:p w14:paraId="1B352FD1"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2015</w:t>
            </w:r>
          </w:p>
        </w:tc>
        <w:tc>
          <w:tcPr>
            <w:tcW w:w="3673" w:type="dxa"/>
            <w:tcBorders>
              <w:top w:val="nil"/>
              <w:left w:val="nil"/>
              <w:right w:val="nil"/>
            </w:tcBorders>
            <w:vAlign w:val="center"/>
          </w:tcPr>
          <w:p w14:paraId="62782776"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Biochemistry of human disease</w:t>
            </w:r>
          </w:p>
        </w:tc>
        <w:tc>
          <w:tcPr>
            <w:tcW w:w="860" w:type="dxa"/>
            <w:tcBorders>
              <w:top w:val="nil"/>
              <w:left w:val="nil"/>
              <w:right w:val="nil"/>
            </w:tcBorders>
            <w:vAlign w:val="center"/>
          </w:tcPr>
          <w:p w14:paraId="368EBF19"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422EF96D" w14:textId="77777777" w:rsidTr="00785576">
        <w:trPr>
          <w:cantSplit/>
          <w:trHeight w:hRule="exact" w:val="360"/>
          <w:jc w:val="center"/>
        </w:trPr>
        <w:tc>
          <w:tcPr>
            <w:tcW w:w="737" w:type="dxa"/>
            <w:tcBorders>
              <w:top w:val="nil"/>
              <w:left w:val="nil"/>
              <w:right w:val="nil"/>
            </w:tcBorders>
            <w:vAlign w:val="center"/>
          </w:tcPr>
          <w:p w14:paraId="1D66265F"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2015</w:t>
            </w:r>
          </w:p>
        </w:tc>
        <w:tc>
          <w:tcPr>
            <w:tcW w:w="3673" w:type="dxa"/>
            <w:tcBorders>
              <w:top w:val="nil"/>
              <w:left w:val="nil"/>
              <w:right w:val="nil"/>
            </w:tcBorders>
            <w:vAlign w:val="center"/>
          </w:tcPr>
          <w:p w14:paraId="72DAC4F4"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Developmental Mol. Genetics</w:t>
            </w:r>
          </w:p>
        </w:tc>
        <w:tc>
          <w:tcPr>
            <w:tcW w:w="860" w:type="dxa"/>
            <w:tcBorders>
              <w:top w:val="nil"/>
              <w:left w:val="nil"/>
              <w:right w:val="nil"/>
            </w:tcBorders>
            <w:vAlign w:val="center"/>
          </w:tcPr>
          <w:p w14:paraId="4DC2B88E"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2B28CBB0" w14:textId="77777777" w:rsidTr="00785576">
        <w:trPr>
          <w:cantSplit/>
          <w:trHeight w:hRule="exact" w:val="360"/>
          <w:jc w:val="center"/>
        </w:trPr>
        <w:tc>
          <w:tcPr>
            <w:tcW w:w="737" w:type="dxa"/>
            <w:tcBorders>
              <w:top w:val="nil"/>
              <w:left w:val="nil"/>
              <w:right w:val="nil"/>
            </w:tcBorders>
            <w:vAlign w:val="center"/>
          </w:tcPr>
          <w:p w14:paraId="1F239C46"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2015</w:t>
            </w:r>
          </w:p>
        </w:tc>
        <w:tc>
          <w:tcPr>
            <w:tcW w:w="3673" w:type="dxa"/>
            <w:tcBorders>
              <w:top w:val="nil"/>
              <w:left w:val="nil"/>
              <w:right w:val="nil"/>
            </w:tcBorders>
            <w:vAlign w:val="center"/>
          </w:tcPr>
          <w:p w14:paraId="342EDC75"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Graduate Seminar</w:t>
            </w:r>
          </w:p>
        </w:tc>
        <w:tc>
          <w:tcPr>
            <w:tcW w:w="860" w:type="dxa"/>
            <w:tcBorders>
              <w:top w:val="nil"/>
              <w:left w:val="nil"/>
              <w:right w:val="nil"/>
            </w:tcBorders>
            <w:vAlign w:val="center"/>
          </w:tcPr>
          <w:p w14:paraId="04CC42BC"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A</w:t>
            </w:r>
          </w:p>
        </w:tc>
      </w:tr>
      <w:tr w:rsidR="00577DCE" w:rsidRPr="00B02DCF" w14:paraId="19EE99FA" w14:textId="77777777" w:rsidTr="00785576">
        <w:trPr>
          <w:cantSplit/>
          <w:trHeight w:val="364"/>
          <w:jc w:val="center"/>
        </w:trPr>
        <w:tc>
          <w:tcPr>
            <w:tcW w:w="737" w:type="dxa"/>
            <w:tcBorders>
              <w:top w:val="nil"/>
              <w:left w:val="nil"/>
              <w:right w:val="nil"/>
            </w:tcBorders>
            <w:vAlign w:val="center"/>
          </w:tcPr>
          <w:p w14:paraId="571AEAEA"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2016</w:t>
            </w:r>
          </w:p>
        </w:tc>
        <w:tc>
          <w:tcPr>
            <w:tcW w:w="3673" w:type="dxa"/>
            <w:tcBorders>
              <w:top w:val="nil"/>
              <w:left w:val="nil"/>
              <w:right w:val="nil"/>
            </w:tcBorders>
            <w:vAlign w:val="center"/>
          </w:tcPr>
          <w:p w14:paraId="3EB2F3E4"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Neurodevelopment</w:t>
            </w:r>
          </w:p>
        </w:tc>
        <w:tc>
          <w:tcPr>
            <w:tcW w:w="860" w:type="dxa"/>
            <w:tcBorders>
              <w:top w:val="nil"/>
              <w:left w:val="nil"/>
              <w:right w:val="nil"/>
            </w:tcBorders>
            <w:vAlign w:val="center"/>
          </w:tcPr>
          <w:p w14:paraId="72434658"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A+</w:t>
            </w:r>
          </w:p>
        </w:tc>
      </w:tr>
      <w:tr w:rsidR="00577DCE" w:rsidRPr="00B02DCF" w14:paraId="596A17E6" w14:textId="77777777" w:rsidTr="00785576">
        <w:trPr>
          <w:cantSplit/>
          <w:trHeight w:val="360"/>
          <w:jc w:val="center"/>
        </w:trPr>
        <w:tc>
          <w:tcPr>
            <w:tcW w:w="737" w:type="dxa"/>
            <w:tcBorders>
              <w:top w:val="nil"/>
              <w:left w:val="nil"/>
              <w:right w:val="nil"/>
            </w:tcBorders>
            <w:vAlign w:val="center"/>
          </w:tcPr>
          <w:p w14:paraId="7195D6F8"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2016</w:t>
            </w:r>
          </w:p>
        </w:tc>
        <w:tc>
          <w:tcPr>
            <w:tcW w:w="3673" w:type="dxa"/>
            <w:tcBorders>
              <w:top w:val="nil"/>
              <w:left w:val="nil"/>
              <w:right w:val="nil"/>
            </w:tcBorders>
            <w:vAlign w:val="center"/>
          </w:tcPr>
          <w:p w14:paraId="1C64EF6B"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Sensory Systems and hormones</w:t>
            </w:r>
          </w:p>
        </w:tc>
        <w:tc>
          <w:tcPr>
            <w:tcW w:w="860" w:type="dxa"/>
            <w:tcBorders>
              <w:top w:val="nil"/>
              <w:left w:val="nil"/>
              <w:right w:val="nil"/>
            </w:tcBorders>
            <w:vAlign w:val="center"/>
          </w:tcPr>
          <w:p w14:paraId="67419125"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A</w:t>
            </w:r>
          </w:p>
        </w:tc>
      </w:tr>
      <w:tr w:rsidR="00577DCE" w:rsidRPr="00B02DCF" w14:paraId="6B674C27" w14:textId="77777777" w:rsidTr="00785576">
        <w:trPr>
          <w:cantSplit/>
          <w:trHeight w:val="360"/>
          <w:jc w:val="center"/>
        </w:trPr>
        <w:tc>
          <w:tcPr>
            <w:tcW w:w="737" w:type="dxa"/>
            <w:tcBorders>
              <w:top w:val="nil"/>
              <w:left w:val="nil"/>
              <w:right w:val="nil"/>
            </w:tcBorders>
            <w:vAlign w:val="center"/>
          </w:tcPr>
          <w:p w14:paraId="5623BC21"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2016</w:t>
            </w:r>
          </w:p>
        </w:tc>
        <w:tc>
          <w:tcPr>
            <w:tcW w:w="3673" w:type="dxa"/>
            <w:tcBorders>
              <w:top w:val="nil"/>
              <w:left w:val="nil"/>
              <w:right w:val="nil"/>
            </w:tcBorders>
            <w:vAlign w:val="center"/>
          </w:tcPr>
          <w:p w14:paraId="33F51535" w14:textId="77777777" w:rsidR="00577DCE" w:rsidRPr="00B02DCF" w:rsidRDefault="00577DCE" w:rsidP="00576E85">
            <w:pPr>
              <w:pStyle w:val="DataField11pt-Single"/>
              <w:jc w:val="both"/>
              <w:rPr>
                <w:rFonts w:asciiTheme="minorHAnsi" w:hAnsiTheme="minorHAnsi"/>
                <w:szCs w:val="22"/>
              </w:rPr>
            </w:pPr>
            <w:r w:rsidRPr="00B02DCF">
              <w:rPr>
                <w:rFonts w:asciiTheme="minorHAnsi" w:hAnsiTheme="minorHAnsi"/>
                <w:szCs w:val="22"/>
              </w:rPr>
              <w:t>Graduate seminar</w:t>
            </w:r>
          </w:p>
        </w:tc>
        <w:tc>
          <w:tcPr>
            <w:tcW w:w="860" w:type="dxa"/>
            <w:tcBorders>
              <w:top w:val="nil"/>
              <w:left w:val="nil"/>
              <w:right w:val="nil"/>
            </w:tcBorders>
            <w:vAlign w:val="center"/>
          </w:tcPr>
          <w:p w14:paraId="5C3B5636"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A</w:t>
            </w:r>
          </w:p>
        </w:tc>
      </w:tr>
      <w:tr w:rsidR="00577DCE" w:rsidRPr="00B02DCF" w14:paraId="4DB5A04E" w14:textId="77777777" w:rsidTr="00785576">
        <w:trPr>
          <w:cantSplit/>
          <w:trHeight w:hRule="exact" w:val="360"/>
          <w:jc w:val="center"/>
        </w:trPr>
        <w:tc>
          <w:tcPr>
            <w:tcW w:w="737" w:type="dxa"/>
            <w:tcBorders>
              <w:top w:val="nil"/>
              <w:left w:val="nil"/>
              <w:right w:val="nil"/>
            </w:tcBorders>
            <w:vAlign w:val="center"/>
          </w:tcPr>
          <w:p w14:paraId="74E15BA4"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2016</w:t>
            </w:r>
          </w:p>
        </w:tc>
        <w:tc>
          <w:tcPr>
            <w:tcW w:w="3673" w:type="dxa"/>
            <w:tcBorders>
              <w:top w:val="nil"/>
              <w:left w:val="nil"/>
              <w:right w:val="nil"/>
            </w:tcBorders>
            <w:vAlign w:val="center"/>
          </w:tcPr>
          <w:p w14:paraId="04859CF1" w14:textId="77777777" w:rsidR="00577DCE" w:rsidRPr="00B02DCF" w:rsidRDefault="00577DCE" w:rsidP="00576E85">
            <w:pPr>
              <w:pStyle w:val="DataField"/>
              <w:jc w:val="both"/>
              <w:rPr>
                <w:rFonts w:asciiTheme="minorHAnsi" w:hAnsiTheme="minorHAnsi"/>
              </w:rPr>
            </w:pPr>
            <w:r w:rsidRPr="00B02DCF">
              <w:rPr>
                <w:rFonts w:asciiTheme="minorHAnsi" w:hAnsiTheme="minorHAnsi"/>
              </w:rPr>
              <w:t>Proposal Writing</w:t>
            </w:r>
          </w:p>
        </w:tc>
        <w:tc>
          <w:tcPr>
            <w:tcW w:w="860" w:type="dxa"/>
            <w:tcBorders>
              <w:top w:val="nil"/>
              <w:left w:val="nil"/>
              <w:right w:val="nil"/>
            </w:tcBorders>
            <w:vAlign w:val="center"/>
          </w:tcPr>
          <w:p w14:paraId="14E26E7E"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A</w:t>
            </w:r>
          </w:p>
        </w:tc>
      </w:tr>
      <w:tr w:rsidR="00577DCE" w:rsidRPr="00B02DCF" w14:paraId="6B1E24A2" w14:textId="77777777" w:rsidTr="00785576">
        <w:trPr>
          <w:cantSplit/>
          <w:trHeight w:val="360"/>
          <w:jc w:val="center"/>
        </w:trPr>
        <w:tc>
          <w:tcPr>
            <w:tcW w:w="737" w:type="dxa"/>
            <w:tcBorders>
              <w:top w:val="nil"/>
              <w:left w:val="nil"/>
              <w:right w:val="nil"/>
            </w:tcBorders>
            <w:vAlign w:val="center"/>
          </w:tcPr>
          <w:p w14:paraId="4BD3A395"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 xml:space="preserve">2016 </w:t>
            </w:r>
          </w:p>
        </w:tc>
        <w:tc>
          <w:tcPr>
            <w:tcW w:w="3673" w:type="dxa"/>
            <w:tcBorders>
              <w:top w:val="nil"/>
              <w:left w:val="nil"/>
              <w:right w:val="nil"/>
            </w:tcBorders>
            <w:vAlign w:val="center"/>
          </w:tcPr>
          <w:p w14:paraId="11375D67" w14:textId="77777777" w:rsidR="00577DCE" w:rsidRPr="00B02DCF" w:rsidRDefault="00577DCE" w:rsidP="00576E85">
            <w:pPr>
              <w:pStyle w:val="DataField"/>
              <w:jc w:val="both"/>
              <w:rPr>
                <w:rFonts w:asciiTheme="minorHAnsi" w:hAnsiTheme="minorHAnsi"/>
              </w:rPr>
            </w:pPr>
            <w:r w:rsidRPr="00B02DCF">
              <w:rPr>
                <w:rFonts w:asciiTheme="minorHAnsi" w:hAnsiTheme="minorHAnsi"/>
              </w:rPr>
              <w:t>Senior Project</w:t>
            </w:r>
          </w:p>
        </w:tc>
        <w:tc>
          <w:tcPr>
            <w:tcW w:w="860" w:type="dxa"/>
            <w:tcBorders>
              <w:top w:val="nil"/>
              <w:left w:val="nil"/>
              <w:right w:val="nil"/>
            </w:tcBorders>
            <w:vAlign w:val="center"/>
          </w:tcPr>
          <w:p w14:paraId="1406FCD5" w14:textId="77777777" w:rsidR="00577DCE" w:rsidRPr="00B02DCF" w:rsidRDefault="00577DCE" w:rsidP="00576E85">
            <w:pPr>
              <w:pStyle w:val="DataFieldSingle11pt"/>
              <w:jc w:val="both"/>
              <w:rPr>
                <w:rFonts w:asciiTheme="minorHAnsi" w:hAnsiTheme="minorHAnsi"/>
                <w:szCs w:val="22"/>
              </w:rPr>
            </w:pPr>
            <w:r w:rsidRPr="00B02DCF">
              <w:rPr>
                <w:rFonts w:asciiTheme="minorHAnsi" w:hAnsiTheme="minorHAnsi"/>
                <w:szCs w:val="22"/>
              </w:rPr>
              <w:t>A</w:t>
            </w:r>
          </w:p>
        </w:tc>
      </w:tr>
    </w:tbl>
    <w:p w14:paraId="2CE64FA7" w14:textId="2AB49E5A" w:rsidR="00577DCE" w:rsidRPr="00B02DCF" w:rsidRDefault="00577DCE" w:rsidP="00576E85">
      <w:pPr>
        <w:pStyle w:val="p1"/>
        <w:jc w:val="both"/>
        <w:rPr>
          <w:rFonts w:asciiTheme="minorHAnsi" w:hAnsiTheme="minorHAnsi" w:cs="Arial"/>
        </w:rPr>
      </w:pPr>
      <w:r w:rsidRPr="00B02DCF">
        <w:rPr>
          <w:rFonts w:asciiTheme="minorHAnsi" w:hAnsiTheme="minorHAnsi" w:cs="Arial"/>
        </w:rPr>
        <w:t>Transcript totals as of May 2016. GPA 3.95</w:t>
      </w:r>
    </w:p>
    <w:p w14:paraId="1A8A7A69" w14:textId="7AD3CEE2" w:rsidR="00577DCE" w:rsidRPr="00B02DCF" w:rsidRDefault="00577DCE" w:rsidP="00576E85">
      <w:pPr>
        <w:jc w:val="both"/>
        <w:rPr>
          <w:rFonts w:cs="Arial"/>
          <w:b/>
        </w:rPr>
      </w:pPr>
      <w:r w:rsidRPr="00B02DCF">
        <w:rPr>
          <w:rFonts w:cs="Arial"/>
          <w:b/>
        </w:rPr>
        <w:t>________________________________________________________________________________</w:t>
      </w:r>
    </w:p>
    <w:p w14:paraId="35B88CF9" w14:textId="77777777" w:rsidR="00577DCE" w:rsidRPr="00B02DCF" w:rsidRDefault="00577DCE" w:rsidP="00576E85">
      <w:pPr>
        <w:jc w:val="both"/>
        <w:rPr>
          <w:rFonts w:cs="Arial"/>
          <w:b/>
        </w:rPr>
      </w:pPr>
    </w:p>
    <w:p w14:paraId="09499A5B" w14:textId="77777777" w:rsidR="006D6494" w:rsidRDefault="006D6494" w:rsidP="00576E85">
      <w:pPr>
        <w:jc w:val="both"/>
        <w:rPr>
          <w:rFonts w:cs="Arial"/>
          <w:b/>
        </w:rPr>
      </w:pPr>
    </w:p>
    <w:p w14:paraId="16F61D5C" w14:textId="77777777" w:rsidR="00D334A7" w:rsidRDefault="00D334A7" w:rsidP="00576E85">
      <w:pPr>
        <w:jc w:val="both"/>
        <w:rPr>
          <w:rFonts w:cs="Arial"/>
          <w:b/>
        </w:rPr>
      </w:pPr>
    </w:p>
    <w:p w14:paraId="52D24ED2" w14:textId="77777777" w:rsidR="00986D0C" w:rsidRPr="00B02DCF" w:rsidRDefault="00986D0C" w:rsidP="00576E85">
      <w:pPr>
        <w:jc w:val="both"/>
        <w:rPr>
          <w:rFonts w:cs="Arial"/>
          <w:b/>
        </w:rPr>
      </w:pPr>
      <w:r w:rsidRPr="00B02DCF">
        <w:rPr>
          <w:rFonts w:cs="Arial"/>
          <w:b/>
        </w:rPr>
        <w:t xml:space="preserve">Objective and significance </w:t>
      </w:r>
    </w:p>
    <w:p w14:paraId="6926A7AD" w14:textId="4788AE19" w:rsidR="00986D0C" w:rsidRPr="00B02DCF" w:rsidRDefault="00986D0C" w:rsidP="00576E85">
      <w:pPr>
        <w:ind w:firstLine="720"/>
        <w:jc w:val="both"/>
        <w:rPr>
          <w:rFonts w:cs="Arial"/>
        </w:rPr>
      </w:pPr>
      <w:r w:rsidRPr="00B02DCF">
        <w:rPr>
          <w:rFonts w:cs="Arial"/>
        </w:rPr>
        <w:t xml:space="preserve">During development, migrating neurons navigate to their correct synaptic targets by using a variety of transmembrane and secreted guidance cues in their environment. Plexins (Plxns) and Semaphorins (Semas) are a family of signaling factors that were initially discovered to act as repulsive signals for migrating neurons by influencing actin dynamics </w:t>
      </w:r>
      <w:r w:rsidR="00D334A7">
        <w:rPr>
          <w:rFonts w:cs="Arial"/>
        </w:rPr>
        <w:t xml:space="preserve">at </w:t>
      </w:r>
      <w:r w:rsidRPr="00B02DCF">
        <w:rPr>
          <w:rFonts w:cs="Arial"/>
        </w:rPr>
        <w:t xml:space="preserve">growth cones </w:t>
      </w:r>
      <w:r w:rsidRPr="00B02DCF">
        <w:rPr>
          <w:rFonts w:cs="Arial"/>
        </w:rPr>
        <w:fldChar w:fldCharType="begin">
          <w:fldData xml:space="preserve">PEVuZE5vdGU+PENpdGU+PEF1dGhvcj5Lb2xvZGtpbjwvQXV0aG9yPjxZZWFyPjE5OTI8L1llYXI+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</w:fldData>
        </w:fldChar>
      </w:r>
      <w:r w:rsidRPr="00B02DCF">
        <w:rPr>
          <w:rFonts w:cs="Arial"/>
        </w:rPr>
        <w:instrText xml:space="preserve"> ADDIN EN.CITE </w:instrText>
      </w:r>
      <w:r w:rsidRPr="00B02DCF">
        <w:rPr>
          <w:rFonts w:cs="Arial"/>
        </w:rPr>
        <w:fldChar w:fldCharType="begin">
          <w:fldData xml:space="preserve">PEVuZE5vdGU+PENpdGU+PEF1dGhvcj5Lb2xvZGtpbjwvQXV0aG9yPjxZZWFyPjE5OTI8L1llYXI+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(Kolodkin et al., 1992; Luo et al., 1993; Rosslenbroich et al., 2005)</w:t>
      </w:r>
      <w:r w:rsidRPr="00B02DCF">
        <w:rPr>
          <w:rFonts w:cs="Arial"/>
        </w:rPr>
        <w:fldChar w:fldCharType="end"/>
      </w:r>
      <w:r w:rsidRPr="00B02DCF">
        <w:rPr>
          <w:rFonts w:cs="Arial"/>
        </w:rPr>
        <w:t xml:space="preserve">. It is becoming widely appreciated that the Plxn/Sema family have a much broader role in development than just axon guidance, and have been implicated in vasculogenesis </w:t>
      </w:r>
      <w:r w:rsidRPr="00B02DCF">
        <w:rPr>
          <w:rFonts w:cs="Arial"/>
        </w:rPr>
        <w:fldChar w:fldCharType="begin"/>
      </w:r>
      <w:r w:rsidRPr="00B02DCF">
        <w:rPr>
          <w:rFonts w:cs="Arial"/>
        </w:rPr>
        <w:instrText xml:space="preserve"> ADDIN EN.CITE &lt;EndNote&gt;&lt;Cite&gt;&lt;Author&gt;Serini&lt;/Author&gt;&lt;Year&gt;2003&lt;/Year&gt;&lt;RecNum&gt;425&lt;/RecNum&gt;&lt;DisplayText&gt;(Serini et al., 2003)&lt;/DisplayText&gt;&lt;record&gt;&lt;rec-number&gt;425&lt;/rec-number&gt;&lt;foreign-keys&gt;&lt;key app="EN" db-id="9tepevz920pr0sepf2959f2s0awfdxfv5zx2" timestamp="1455039817"&gt;425&lt;/key&gt;&lt;/foreign-keys&gt;&lt;ref-type name="Journal Article"&gt;17&lt;/ref-type&gt;&lt;contributors&gt;&lt;authors&gt;&lt;author&gt;Serini, Guido&lt;/author&gt;&lt;author&gt;Valdembri, Donatella&lt;/author&gt;&lt;author&gt;Zanivan, Sara&lt;/author&gt;&lt;author&gt;Morterra, Giulia&lt;/author&gt;&lt;author&gt;Burkhardt, Constanze&lt;/author&gt;&lt;author&gt;Caccavari, Francesca&lt;/author&gt;&lt;author&gt;Zammataro, Luca&lt;/author&gt;&lt;author&gt;Primo, Luca&lt;/author&gt;&lt;author&gt;Tamagnone, Luca&lt;/author&gt;&lt;author&gt;Logan, Malcolm&lt;/author&gt;&lt;author&gt;Tessier-Lavigne, Marc&lt;/author&gt;&lt;author&gt;Taniguchi, Masahiko&lt;/author&gt;&lt;author&gt;Puschel, Andreas W.&lt;/author&gt;&lt;author&gt;Bussolino, Federico&lt;/author&gt;&lt;/authors&gt;&lt;/contributors&gt;&lt;titles&gt;&lt;title&gt;Class 3 semaphorins control vascular morphogenesis by inhibiting integrin function&lt;/title&gt;&lt;secondary-title&gt;Nature&lt;/secondary-title&gt;&lt;/titles&gt;&lt;periodical&gt;&lt;full-title&gt;Nature&lt;/full-title&gt;&lt;/periodical&gt;&lt;pages&gt;391-397&lt;/pages&gt;&lt;volume&gt;424&lt;/volume&gt;&lt;number&gt;6947&lt;/number&gt;&lt;dates&gt;&lt;year&gt;2003&lt;/year&gt;&lt;pub-dates&gt;&lt;date&gt;07/24/print&lt;/date&gt;&lt;/pub-dates&gt;&lt;/dates&gt;&lt;isbn&gt;0028-0836&lt;/isbn&gt;&lt;work-type&gt;10.1038/nature01784&lt;/work-type&gt;&lt;urls&gt;&lt;related-urls&gt;&lt;url&gt;http://dx.doi.org/10.1038/nature01784&lt;/url&gt;&lt;url&gt;http://www.nature.com/nature/journal/v424/n6947/pdf/nature01784.pdf&lt;/url&gt;&lt;/related-urls&gt;&lt;/urls&gt;&lt;electronic-resource-num&gt;http://www.nature.com/nature/journal/v424/n6947/suppinfo/nature01784_S1.html&lt;/electronic-resource-num&gt;&lt;/record&gt;&lt;/Cite&gt;&lt;/EndNote&gt;</w:instrText>
      </w:r>
      <w:r w:rsidRPr="00B02DCF">
        <w:rPr>
          <w:rFonts w:cs="Arial"/>
        </w:rPr>
        <w:fldChar w:fldCharType="separate"/>
      </w:r>
      <w:r w:rsidRPr="00B02DCF">
        <w:rPr>
          <w:rFonts w:cs="Arial"/>
          <w:noProof/>
        </w:rPr>
        <w:t>(Serini et al., 2003)</w:t>
      </w:r>
      <w:r w:rsidRPr="00B02DCF">
        <w:rPr>
          <w:rFonts w:cs="Arial"/>
        </w:rPr>
        <w:fldChar w:fldCharType="end"/>
      </w:r>
      <w:r w:rsidRPr="00B02DCF">
        <w:rPr>
          <w:rFonts w:cs="Arial"/>
        </w:rPr>
        <w:t xml:space="preserve">, tumorigenesis </w:t>
      </w:r>
      <w:r w:rsidRPr="00B02DCF">
        <w:rPr>
          <w:rFonts w:cs="Arial"/>
        </w:rPr>
        <w:fldChar w:fldCharType="begin"/>
      </w:r>
      <w:r w:rsidRPr="00B02DCF">
        <w:rPr>
          <w:rFonts w:cs="Arial"/>
        </w:rPr>
        <w:instrText xml:space="preserve"> ADDIN EN.CITE &lt;EndNote&gt;&lt;Cite&gt;&lt;Author&gt;Neufeld&lt;/Author&gt;&lt;Year&gt;2008&lt;/Year&gt;&lt;RecNum&gt;435&lt;/RecNum&gt;&lt;DisplayText&gt;(Neufeld and Kessler, 2008)&lt;/DisplayText&gt;&lt;record&gt;&lt;rec-number&gt;435&lt;/rec-number&gt;&lt;foreign-keys&gt;&lt;key app="EN" db-id="9tepevz920pr0sepf2959f2s0awfdxfv5zx2" timestamp="1456332708"&gt;435&lt;/key&gt;&lt;/foreign-keys&gt;&lt;ref-type name="Journal Article"&gt;17&lt;/ref-type&gt;&lt;contributors&gt;&lt;authors&gt;&lt;author&gt;Neufeld, G.&lt;/author&gt;&lt;author&gt;Kessler, O.&lt;/author&gt;&lt;/authors&gt;&lt;/contributors&gt;&lt;auth-address&gt;Cancer Research and Vascular Biology Center, The Bruce Rappaport Faculty of Medicine, Technion, Israel Institute of Technology, P.O. Box 9679, 1 Efron Street, Haifa, 31096, Israel. gera@tx.technion.ac.il&lt;/auth-address&gt;&lt;titles&gt;&lt;title&gt;The semaphorins: versatile regulators of tumour progression and tumour angiogenesis&lt;/title&gt;&lt;secondary-title&gt;Nat Rev Cancer&lt;/secondary-title&gt;&lt;alt-title&gt;Nature reviews. Cancer&lt;/alt-title&gt;&lt;/titles&gt;&lt;periodical&gt;&lt;full-title&gt;Nat Rev Cancer&lt;/full-title&gt;&lt;abbr-1&gt;Nature reviews. Cancer&lt;/abbr-1&gt;&lt;/periodical&gt;&lt;alt-periodical&gt;&lt;full-title&gt;Nat Rev Cancer&lt;/full-title&gt;&lt;abbr-1&gt;Nature reviews. Cancer&lt;/abbr-1&gt;&lt;/alt-periodical&gt;&lt;pages&gt;632-45&lt;/pages&gt;&lt;volume&gt;8&lt;/volume&gt;&lt;number&gt;8&lt;/number&gt;&lt;edition&gt;2008/06/27&lt;/edition&gt;&lt;keywords&gt;&lt;keyword&gt;Cell Adhesion Molecules, Neuronal/physiology&lt;/keyword&gt;&lt;keyword&gt;Humans&lt;/keyword&gt;&lt;keyword&gt;Neoplasms/*blood supply/*pathology/therapy&lt;/keyword&gt;&lt;keyword&gt;Neuropilins/physiology&lt;/keyword&gt;&lt;keyword&gt;Semaphorins/*physiology&lt;/keyword&gt;&lt;keyword&gt;Signal Transduction/physiology&lt;/keyword&gt;&lt;/keywords&gt;&lt;dates&gt;&lt;year&gt;2008&lt;/year&gt;&lt;pub-dates&gt;&lt;date&gt;Aug&lt;/date&gt;&lt;/pub-dates&gt;&lt;/dates&gt;&lt;isbn&gt;1474-175x&lt;/isbn&gt;&lt;accession-num&gt;18580951&lt;/accession-num&gt;&lt;urls&gt;&lt;related-urls&gt;&lt;url&gt;http://www.nature.com/nrc/journal/v8/n8/pdf/nrc2404.pdf&lt;/url&gt;&lt;/related-urls&gt;&lt;/urls&gt;&lt;electronic-resource-num&gt;10.1038/nrc2404&lt;/electronic-resource-num&gt;&lt;remote-database-provider&gt;NLM&lt;/remote-database-provider&gt;&lt;language&gt;eng&lt;/language&gt;&lt;/record&gt;&lt;/Cite&gt;&lt;/EndNote&gt;</w:instrText>
      </w:r>
      <w:r w:rsidRPr="00B02DCF">
        <w:rPr>
          <w:rFonts w:cs="Arial"/>
        </w:rPr>
        <w:fldChar w:fldCharType="separate"/>
      </w:r>
      <w:r w:rsidRPr="00B02DCF">
        <w:rPr>
          <w:rFonts w:cs="Arial"/>
          <w:noProof/>
        </w:rPr>
        <w:t>(Neufeld and Kessler, 2008)</w:t>
      </w:r>
      <w:r w:rsidRPr="00B02DCF">
        <w:rPr>
          <w:rFonts w:cs="Arial"/>
        </w:rPr>
        <w:fldChar w:fldCharType="end"/>
      </w:r>
      <w:r w:rsidRPr="00B02DCF">
        <w:rPr>
          <w:rFonts w:cs="Arial"/>
        </w:rPr>
        <w:t xml:space="preserve">, immunity </w:t>
      </w:r>
      <w:r w:rsidRPr="00B02DCF">
        <w:rPr>
          <w:rFonts w:cs="Arial"/>
        </w:rPr>
        <w:fldChar w:fldCharType="begin"/>
      </w:r>
      <w:r w:rsidRPr="00B02DCF">
        <w:rPr>
          <w:rFonts w:cs="Arial"/>
        </w:rPr>
        <w:instrText xml:space="preserve"> ADDIN EN.CITE &lt;EndNote&gt;&lt;Cite&gt;&lt;Author&gt;Shi&lt;/Author&gt;&lt;Year&gt;2000&lt;/Year&gt;&lt;RecNum&gt;426&lt;/RecNum&gt;&lt;DisplayText&gt;(Shi et al., 2000)&lt;/DisplayText&gt;&lt;record&gt;&lt;rec-number&gt;426&lt;/rec-number&gt;&lt;foreign-keys&gt;&lt;key app="EN" db-id="9tepevz920pr0sepf2959f2s0awfdxfv5zx2" timestamp="1455040230"&gt;426&lt;/key&gt;&lt;/foreign-keys&gt;&lt;ref-type name="Journal Article"&gt;17&lt;/ref-type&gt;&lt;contributors&gt;&lt;authors&gt;&lt;author&gt;Shi, Wei&lt;/author&gt;&lt;author&gt;Kumanogoh, Atsushi&lt;/author&gt;&lt;author&gt;Watanabe, Chie&lt;/author&gt;&lt;author&gt;Uchida, Junji&lt;/author&gt;&lt;author&gt;Wang, Xiaosong&lt;/author&gt;&lt;author&gt;Yasui, Teruhito&lt;/author&gt;&lt;author&gt;Yukawa, Kazunori&lt;/author&gt;&lt;author&gt;Ikawa, Masahito&lt;/author&gt;&lt;author&gt;Okabe, Masaru&lt;/author&gt;&lt;author&gt;Parnes, Jane R.&lt;/author&gt;&lt;author&gt;Yoshida, Kanji&lt;/author&gt;&lt;author&gt;Kikutani, Hitoshi&lt;/author&gt;&lt;/authors&gt;&lt;/contributors&gt;&lt;titles&gt;&lt;title&gt;The Class IV Semaphorin CD100 Plays Nonredundant Roles in the Immune System: Defective B and T Cell Activation in CD100-Deficient Mice&lt;/title&gt;&lt;secondary-title&gt;Immunity&lt;/secondary-title&gt;&lt;/titles&gt;&lt;periodical&gt;&lt;full-title&gt;Immunity&lt;/full-title&gt;&lt;/periodical&gt;&lt;pages&gt;633-642&lt;/pages&gt;&lt;volume&gt;13&lt;/volume&gt;&lt;number&gt;5&lt;/number&gt;&lt;dates&gt;&lt;year&gt;2000&lt;/year&gt;&lt;pub-dates&gt;&lt;date&gt;11/1/&lt;/date&gt;&lt;/pub-dates&gt;&lt;/dates&gt;&lt;isbn&gt;1074-7613&lt;/isbn&gt;&lt;urls&gt;&lt;related-urls&gt;&lt;url&gt;http://www.sciencedirect.com/science/article/pii/S1074761300000637&lt;/url&gt;&lt;url&gt;http://ac.els-cdn.com/S1074761300000637/1-s2.0-S1074761300000637-main.pdf?_tid=aa0246d8-cf55-11e5-b255-00000aab0f02&amp;amp;acdnat=1455040433_f8f34ab5e8efe31652d8290f074636a9&lt;/url&gt;&lt;/related-urls&gt;&lt;/urls&gt;&lt;electronic-resource-num&gt;http://dx.doi.org/10.1016/S1074-7613(00)00063-7&lt;/electronic-resource-num&gt;&lt;/record&gt;&lt;/Cite&gt;&lt;/EndNote&gt;</w:instrText>
      </w:r>
      <w:r w:rsidRPr="00B02DCF">
        <w:rPr>
          <w:rFonts w:cs="Arial"/>
        </w:rPr>
        <w:fldChar w:fldCharType="separate"/>
      </w:r>
      <w:r w:rsidRPr="00B02DCF">
        <w:rPr>
          <w:rFonts w:cs="Arial"/>
          <w:noProof/>
        </w:rPr>
        <w:t>(Shi et al., 2000)</w:t>
      </w:r>
      <w:r w:rsidRPr="00B02DCF">
        <w:rPr>
          <w:rFonts w:cs="Arial"/>
        </w:rPr>
        <w:fldChar w:fldCharType="end"/>
      </w:r>
      <w:r w:rsidRPr="00B02DCF">
        <w:rPr>
          <w:rFonts w:cs="Arial"/>
        </w:rPr>
        <w:t xml:space="preserve"> and bone development </w:t>
      </w:r>
      <w:r w:rsidRPr="00B02DCF">
        <w:rPr>
          <w:rFonts w:cs="Arial"/>
        </w:rPr>
        <w:fldChar w:fldCharType="begin"/>
      </w:r>
      <w:r w:rsidRPr="00B02DCF">
        <w:rPr>
          <w:rFonts w:cs="Arial"/>
        </w:rPr>
        <w:instrText xml:space="preserve"> ADDIN EN.CITE &lt;EndNote&gt;&lt;Cite&gt;&lt;Author&gt;Behar&lt;/Author&gt;&lt;Year&gt;1996&lt;/Year&gt;&lt;RecNum&gt;427&lt;/RecNum&gt;&lt;DisplayText&gt;(Behar et al., 1996)&lt;/DisplayText&gt;&lt;record&gt;&lt;rec-number&gt;427&lt;/rec-number&gt;&lt;foreign-keys&gt;&lt;key app="EN" db-id="9tepevz920pr0sepf2959f2s0awfdxfv5zx2" timestamp="1455041741"&gt;427&lt;/key&gt;&lt;/foreign-keys&gt;&lt;ref-type name="Journal Article"&gt;17&lt;/ref-type&gt;&lt;contributors&gt;&lt;authors&gt;&lt;author&gt;Behar, Oded&lt;/author&gt;&lt;author&gt;Golden, Jeffrey A.&lt;/author&gt;&lt;author&gt;Mashimo, Hiroshi&lt;/author&gt;&lt;author&gt;Schoen, Frederick J.&lt;/author&gt;&lt;author&gt;Fishman, Mark C.&lt;/author&gt;&lt;/authors&gt;&lt;/contributors&gt;&lt;titles&gt;&lt;title&gt;Semaphorin III is needed for normal patterning and growth of nerves, bones and heart&lt;/title&gt;&lt;secondary-title&gt;Nature&lt;/secondary-title&gt;&lt;/titles&gt;&lt;periodical&gt;&lt;full-title&gt;Nature&lt;/full-title&gt;&lt;/periodical&gt;&lt;pages&gt;525-528&lt;/pages&gt;&lt;volume&gt;383&lt;/volume&gt;&lt;number&gt;6600&lt;/number&gt;&lt;dates&gt;&lt;year&gt;1996&lt;/year&gt;&lt;pub-dates&gt;&lt;date&gt;10/10/print&lt;/date&gt;&lt;/pub-dates&gt;&lt;/dates&gt;&lt;work-type&gt;10.1038/383525a0&lt;/work-type&gt;&lt;urls&gt;&lt;related-urls&gt;&lt;url&gt;http://dx.doi.org/10.1038/383525a0&lt;/url&gt;&lt;url&gt;http://www.nature.com/nature/journal/v383/n6600/pdf/383525a0.pdf&lt;/url&gt;&lt;/related-urls&gt;&lt;/urls&gt;&lt;/record&gt;&lt;/Cite&gt;&lt;/EndNote&gt;</w:instrText>
      </w:r>
      <w:r w:rsidRPr="00B02DCF">
        <w:rPr>
          <w:rFonts w:cs="Arial"/>
        </w:rPr>
        <w:fldChar w:fldCharType="separate"/>
      </w:r>
      <w:r w:rsidRPr="00B02DCF">
        <w:rPr>
          <w:rFonts w:cs="Arial"/>
          <w:noProof/>
        </w:rPr>
        <w:t>(Behar et al., 1996)</w:t>
      </w:r>
      <w:r w:rsidRPr="00B02DCF">
        <w:rPr>
          <w:rFonts w:cs="Arial"/>
        </w:rPr>
        <w:fldChar w:fldCharType="end"/>
      </w:r>
      <w:r w:rsidRPr="00B02DCF">
        <w:rPr>
          <w:rFonts w:cs="Arial"/>
        </w:rPr>
        <w:t>. Given that these signaling molecules have such varied roles in development it is important to understand how they work. This project focuses firstly on the effects of a single Sema/Plxn interaction, Sema6A and PlxnA2, which we have found to be expressed in the eye fields as early as 4-8 somites (10 hpf, hours post fertilization). We propose an addit</w:t>
      </w:r>
      <w:r w:rsidR="00396DE3">
        <w:rPr>
          <w:rFonts w:cs="Arial"/>
        </w:rPr>
        <w:t>ional novel early role for Sema6a and PlxnA2</w:t>
      </w:r>
      <w:r w:rsidRPr="00B02DCF">
        <w:rPr>
          <w:rFonts w:cs="Arial"/>
        </w:rPr>
        <w:t xml:space="preserve"> in controlling migration and proliferation in early eye vesicles. The downstream signaling mechanisms and target genes that are controlled by Semas and Plxns are largely unknown. To address this in early eye development, we aim to identify, validate and characterize downstream target genes of Sema6A and PlxnA2 at 18 </w:t>
      </w:r>
      <w:r w:rsidR="000D2731">
        <w:rPr>
          <w:rFonts w:cs="Arial"/>
        </w:rPr>
        <w:t>somites (18 hpf)</w:t>
      </w:r>
      <w:r w:rsidRPr="00B02DCF">
        <w:rPr>
          <w:rFonts w:cs="Arial"/>
        </w:rPr>
        <w:t xml:space="preserve">, using a combination </w:t>
      </w:r>
      <w:r w:rsidR="000D2731">
        <w:rPr>
          <w:rFonts w:cs="Arial"/>
        </w:rPr>
        <w:t>of Morpholino knockdowns (MO), m</w:t>
      </w:r>
      <w:r w:rsidRPr="00B02DCF">
        <w:rPr>
          <w:rFonts w:cs="Arial"/>
        </w:rPr>
        <w:t>icroarray analysis</w:t>
      </w:r>
      <w:r w:rsidRPr="00B02DCF">
        <w:rPr>
          <w:rFonts w:cs="Arial"/>
          <w:i/>
        </w:rPr>
        <w:t>, in situ</w:t>
      </w:r>
      <w:r w:rsidRPr="00B02DCF">
        <w:rPr>
          <w:rFonts w:cs="Arial"/>
        </w:rPr>
        <w:t xml:space="preserve"> hybridization and immunohistochemistry in zebrafish. In preliminary work for aim 1, we have begun to decipher the down stream targets of the Sema6A/PlxnA2 signaling pathway. Using microarray analysis, we have generated a data set of downstream genes that are differentially regulated when PlxnA2 and Sema6A signaling is impaired. Many of these genes are involved in cellular proliferation, cell cycle regulation and migration. Strikingly, out of 58 genes that were differentially regulated in both Sema6A and PlxnA2 MO groups, 57 were up regulated and only one down regulated. This result suggests that this signaling pathway is highly repressive, and through looking at differences in chromatin structure</w:t>
      </w:r>
      <w:r w:rsidR="00022D49">
        <w:rPr>
          <w:rFonts w:cs="Arial"/>
        </w:rPr>
        <w:t xml:space="preserve"> and histone modifications</w:t>
      </w:r>
      <w:r w:rsidRPr="00B02DCF">
        <w:rPr>
          <w:rFonts w:cs="Arial"/>
        </w:rPr>
        <w:t xml:space="preserve"> between wild type and mutant zebrafish </w:t>
      </w:r>
      <w:r w:rsidR="00022D49">
        <w:rPr>
          <w:rFonts w:cs="Arial"/>
        </w:rPr>
        <w:t xml:space="preserve">retinal precursor cells (RPCs) </w:t>
      </w:r>
      <w:r w:rsidRPr="00B02DCF">
        <w:rPr>
          <w:rFonts w:cs="Arial"/>
        </w:rPr>
        <w:t>for aim 2</w:t>
      </w:r>
      <w:r w:rsidR="00022D49">
        <w:rPr>
          <w:rFonts w:cs="Arial"/>
        </w:rPr>
        <w:t>,</w:t>
      </w:r>
      <w:r w:rsidRPr="00B02DCF">
        <w:rPr>
          <w:rFonts w:cs="Arial"/>
        </w:rPr>
        <w:t xml:space="preserve"> we will investigate how this repression is generated. Multiple members of the Plxn family can bind and be activated by the same Sema ligands. In other preliminary work</w:t>
      </w:r>
      <w:r w:rsidRPr="00B02DCF">
        <w:rPr>
          <w:rFonts w:cs="Arial"/>
          <w:i/>
        </w:rPr>
        <w:t xml:space="preserve">, </w:t>
      </w:r>
      <w:r w:rsidRPr="00B02DCF">
        <w:rPr>
          <w:rFonts w:cs="Arial"/>
        </w:rPr>
        <w:t>we have shown that PlxnA1 has a compensatory role for PlxnA2 in the early eye. There are 4 members of the PlxnA family, PlxnA1-4.  Aim 3 will expand on knowledge of PlxnA1 and A2 and look at the expression patterns and roles of the remaining Plxn A family members to begin understanding their roles in early eye development. Further experiments will address if there is compensation between other family members, and to further investigate downstream regulation imparted by the Sema6A/PlxnA signaling pathway. This body of work will not only uncover how Semas and Plxns signal in early eye development, but potentially in the many other aspects of development that they are involved in.</w:t>
      </w:r>
    </w:p>
    <w:p w14:paraId="0AFB8C71" w14:textId="77777777" w:rsidR="00986D0C" w:rsidRPr="00B02DCF" w:rsidRDefault="00986D0C" w:rsidP="00576E85">
      <w:pPr>
        <w:jc w:val="both"/>
        <w:rPr>
          <w:rFonts w:cs="Arial"/>
          <w:b/>
        </w:rPr>
      </w:pPr>
    </w:p>
    <w:p w14:paraId="6F477070" w14:textId="07A92599" w:rsidR="00986D0C" w:rsidRPr="00B02DCF" w:rsidRDefault="00986D0C" w:rsidP="00576E85">
      <w:pPr>
        <w:numPr>
          <w:ilvl w:val="0"/>
          <w:numId w:val="1"/>
        </w:numPr>
        <w:jc w:val="both"/>
        <w:rPr>
          <w:rFonts w:cs="Arial"/>
          <w:b/>
        </w:rPr>
      </w:pPr>
      <w:r w:rsidRPr="00B02DCF">
        <w:rPr>
          <w:rFonts w:cs="Arial"/>
          <w:b/>
          <w:bCs/>
        </w:rPr>
        <w:t>Aim 1</w:t>
      </w:r>
      <w:r w:rsidRPr="00B02DCF">
        <w:rPr>
          <w:rFonts w:cs="Arial"/>
          <w:bCs/>
        </w:rPr>
        <w:t xml:space="preserve">- Using functional developmental </w:t>
      </w:r>
      <w:r w:rsidR="00180A8C">
        <w:rPr>
          <w:rFonts w:cs="Arial"/>
          <w:bCs/>
        </w:rPr>
        <w:t>methods</w:t>
      </w:r>
      <w:r w:rsidRPr="00B02DCF">
        <w:rPr>
          <w:rFonts w:cs="Arial"/>
          <w:bCs/>
        </w:rPr>
        <w:t xml:space="preserve"> to elucidate roles of genes </w:t>
      </w:r>
      <w:r w:rsidRPr="00B02DCF">
        <w:rPr>
          <w:rFonts w:cs="Arial"/>
        </w:rPr>
        <w:t xml:space="preserve">identified downstream of Sema6A/PlexinA2 signaling </w:t>
      </w:r>
      <w:r w:rsidR="00B919C6">
        <w:rPr>
          <w:rFonts w:cs="Arial"/>
        </w:rPr>
        <w:t>in</w:t>
      </w:r>
      <w:r w:rsidRPr="00B02DCF">
        <w:rPr>
          <w:rFonts w:cs="Arial"/>
        </w:rPr>
        <w:t xml:space="preserve"> </w:t>
      </w:r>
      <w:r w:rsidR="0006440A">
        <w:rPr>
          <w:rFonts w:cs="Arial"/>
        </w:rPr>
        <w:t xml:space="preserve">early </w:t>
      </w:r>
      <w:r w:rsidRPr="00B02DCF">
        <w:rPr>
          <w:rFonts w:cs="Arial"/>
        </w:rPr>
        <w:t>eye development.</w:t>
      </w:r>
    </w:p>
    <w:p w14:paraId="22B16B08" w14:textId="77777777" w:rsidR="00986D0C" w:rsidRPr="00B02DCF" w:rsidRDefault="00986D0C" w:rsidP="00576E85">
      <w:pPr>
        <w:ind w:left="360"/>
        <w:jc w:val="both"/>
        <w:rPr>
          <w:rFonts w:cs="Arial"/>
          <w:b/>
        </w:rPr>
      </w:pPr>
    </w:p>
    <w:p w14:paraId="682ED66C" w14:textId="7ECFECDC" w:rsidR="00C37AB0" w:rsidRPr="00B02DCF" w:rsidRDefault="00C37AB0" w:rsidP="00C37AB0">
      <w:pPr>
        <w:jc w:val="both"/>
        <w:rPr>
          <w:rFonts w:cs="Arial"/>
        </w:rPr>
      </w:pPr>
    </w:p>
    <w:p w14:paraId="67E4D7DB" w14:textId="58837F68" w:rsidR="00C37AB0" w:rsidRPr="00C37AB0" w:rsidRDefault="00C37AB0" w:rsidP="00C37AB0">
      <w:pPr>
        <w:pStyle w:val="ListParagraph"/>
        <w:numPr>
          <w:ilvl w:val="0"/>
          <w:numId w:val="3"/>
        </w:numPr>
        <w:jc w:val="both"/>
        <w:rPr>
          <w:rFonts w:cs="Arial"/>
        </w:rPr>
      </w:pPr>
      <w:r w:rsidRPr="00C37AB0">
        <w:rPr>
          <w:rFonts w:cs="Arial"/>
          <w:b/>
          <w:bCs/>
        </w:rPr>
        <w:t xml:space="preserve">Aim 2 </w:t>
      </w:r>
      <w:r w:rsidRPr="00C37AB0">
        <w:rPr>
          <w:rFonts w:cs="Arial"/>
          <w:b/>
        </w:rPr>
        <w:t>–</w:t>
      </w:r>
      <w:r w:rsidRPr="00C37AB0">
        <w:rPr>
          <w:rFonts w:cs="Arial"/>
        </w:rPr>
        <w:t xml:space="preserve"> </w:t>
      </w:r>
      <w:ins w:id="0" w:author="Microsoft Office User" w:date="2016-05-26T12:18:00Z">
        <w:r w:rsidR="002D7631" w:rsidRPr="002D7631">
          <w:rPr>
            <w:rFonts w:cs="Arial"/>
          </w:rPr>
          <w:t xml:space="preserve">Delineate </w:t>
        </w:r>
      </w:ins>
      <w:r w:rsidR="002D7631" w:rsidRPr="002D7631">
        <w:rPr>
          <w:rFonts w:cs="Arial"/>
        </w:rPr>
        <w:t xml:space="preserve">the downstream transcriptional </w:t>
      </w:r>
      <w:ins w:id="1" w:author="Microsoft Office User" w:date="2016-05-27T06:39:00Z">
        <w:r w:rsidR="002D7631" w:rsidRPr="002D7631">
          <w:rPr>
            <w:rFonts w:cs="Arial"/>
          </w:rPr>
          <w:t xml:space="preserve">effectors </w:t>
        </w:r>
      </w:ins>
      <w:ins w:id="2" w:author="Microsoft Office User" w:date="2016-05-26T12:18:00Z">
        <w:r w:rsidR="002D7631" w:rsidRPr="002D7631">
          <w:rPr>
            <w:rFonts w:cs="Arial"/>
          </w:rPr>
          <w:t xml:space="preserve">of Sema6A/PlxnA2 signaling </w:t>
        </w:r>
      </w:ins>
      <w:r w:rsidR="002D7631" w:rsidRPr="002D7631">
        <w:rPr>
          <w:rFonts w:cs="Arial"/>
        </w:rPr>
        <w:t>in retinal precursor cells during early eye development.</w:t>
      </w:r>
    </w:p>
    <w:p w14:paraId="0B63CC94" w14:textId="10841475" w:rsidR="00986D0C" w:rsidRPr="00B02DCF" w:rsidRDefault="00986D0C" w:rsidP="00B919C6">
      <w:pPr>
        <w:jc w:val="both"/>
        <w:rPr>
          <w:rFonts w:cs="Arial"/>
          <w:b/>
        </w:rPr>
      </w:pPr>
    </w:p>
    <w:p w14:paraId="0EAC05DD" w14:textId="77777777" w:rsidR="00986D0C" w:rsidRPr="00B02DCF" w:rsidRDefault="00986D0C" w:rsidP="00576E85">
      <w:pPr>
        <w:jc w:val="both"/>
        <w:rPr>
          <w:rFonts w:cs="Arial"/>
          <w:b/>
        </w:rPr>
      </w:pPr>
    </w:p>
    <w:p w14:paraId="6DE84161" w14:textId="3EBB09FE" w:rsidR="003B055F" w:rsidRPr="00B02DCF" w:rsidRDefault="00986D0C" w:rsidP="00576E85">
      <w:pPr>
        <w:numPr>
          <w:ilvl w:val="0"/>
          <w:numId w:val="1"/>
        </w:numPr>
        <w:jc w:val="both"/>
        <w:rPr>
          <w:rFonts w:cs="Arial"/>
        </w:rPr>
      </w:pPr>
      <w:r w:rsidRPr="00B02DCF">
        <w:rPr>
          <w:rFonts w:cs="Arial"/>
          <w:b/>
          <w:bCs/>
        </w:rPr>
        <w:t xml:space="preserve">Aim 3 – </w:t>
      </w:r>
      <w:r w:rsidR="002D7631">
        <w:rPr>
          <w:rFonts w:cs="Arial"/>
          <w:bCs/>
        </w:rPr>
        <w:t xml:space="preserve">Characterizing expression and function of </w:t>
      </w:r>
      <w:r w:rsidR="00B919C6">
        <w:rPr>
          <w:rFonts w:cs="Arial"/>
          <w:bCs/>
        </w:rPr>
        <w:t>additional</w:t>
      </w:r>
      <w:r w:rsidR="002D7631">
        <w:rPr>
          <w:rFonts w:cs="Arial"/>
          <w:bCs/>
        </w:rPr>
        <w:t xml:space="preserve"> Plexin A family of receptors in early zebrafish eye development.</w:t>
      </w:r>
    </w:p>
    <w:p w14:paraId="4A6E0A03" w14:textId="77777777" w:rsidR="003B055F" w:rsidRPr="00B02DCF" w:rsidRDefault="003B055F" w:rsidP="00576E85">
      <w:pPr>
        <w:jc w:val="both"/>
        <w:rPr>
          <w:rFonts w:cs="Arial"/>
          <w:b/>
        </w:rPr>
      </w:pPr>
    </w:p>
    <w:p w14:paraId="366C79C1" w14:textId="77777777" w:rsidR="00B02DCF" w:rsidRDefault="00B02DCF" w:rsidP="00576E85">
      <w:pPr>
        <w:jc w:val="both"/>
        <w:rPr>
          <w:rFonts w:cs="Arial"/>
          <w:b/>
        </w:rPr>
      </w:pPr>
    </w:p>
    <w:p w14:paraId="7A87A49F" w14:textId="77777777" w:rsidR="00B02DCF" w:rsidRDefault="00B02DCF" w:rsidP="00576E85">
      <w:pPr>
        <w:jc w:val="both"/>
        <w:rPr>
          <w:rFonts w:cs="Arial"/>
          <w:b/>
        </w:rPr>
      </w:pPr>
    </w:p>
    <w:p w14:paraId="40C35ADA" w14:textId="77777777" w:rsidR="00B02DCF" w:rsidRDefault="00B02DCF" w:rsidP="00576E85">
      <w:pPr>
        <w:jc w:val="both"/>
        <w:rPr>
          <w:rFonts w:cs="Arial"/>
          <w:b/>
        </w:rPr>
      </w:pPr>
    </w:p>
    <w:p w14:paraId="67DF2BC4" w14:textId="77777777" w:rsidR="00532788" w:rsidRDefault="00532788" w:rsidP="00576E85">
      <w:pPr>
        <w:jc w:val="both"/>
        <w:rPr>
          <w:rFonts w:cs="Arial"/>
          <w:b/>
        </w:rPr>
      </w:pPr>
    </w:p>
    <w:p w14:paraId="71097CC0" w14:textId="77777777" w:rsidR="00CA2283" w:rsidRDefault="00CA2283" w:rsidP="00576E85">
      <w:pPr>
        <w:jc w:val="both"/>
        <w:rPr>
          <w:rFonts w:cs="Arial"/>
          <w:b/>
        </w:rPr>
      </w:pPr>
    </w:p>
    <w:p w14:paraId="0C80C7DB" w14:textId="77777777" w:rsidR="00B948EF" w:rsidRPr="00B02DCF" w:rsidRDefault="00986D0C" w:rsidP="00576E85">
      <w:pPr>
        <w:jc w:val="both"/>
        <w:rPr>
          <w:rFonts w:cs="Arial"/>
        </w:rPr>
      </w:pPr>
      <w:r w:rsidRPr="00B02DCF">
        <w:rPr>
          <w:rFonts w:cs="Arial"/>
          <w:b/>
        </w:rPr>
        <w:lastRenderedPageBreak/>
        <w:t>Literature review</w:t>
      </w:r>
    </w:p>
    <w:p w14:paraId="1AC3A522" w14:textId="6745072B" w:rsidR="00986D0C" w:rsidRPr="00B02DCF" w:rsidRDefault="00731D3E" w:rsidP="00576E85">
      <w:pPr>
        <w:jc w:val="both"/>
        <w:rPr>
          <w:rFonts w:cs="Arial"/>
        </w:rPr>
      </w:pPr>
      <w:r>
        <w:rPr>
          <w:rFonts w:cs="Arial"/>
          <w:i/>
        </w:rPr>
        <w:t>E</w:t>
      </w:r>
      <w:r w:rsidR="00986D0C" w:rsidRPr="00B02DCF">
        <w:rPr>
          <w:rFonts w:cs="Arial"/>
          <w:i/>
        </w:rPr>
        <w:t xml:space="preserve">ye development. </w:t>
      </w:r>
    </w:p>
    <w:p w14:paraId="5EA2BFBF" w14:textId="38CC5809" w:rsidR="00986D0C" w:rsidRPr="00B02DCF" w:rsidRDefault="00986D0C" w:rsidP="00576E85">
      <w:pPr>
        <w:jc w:val="both"/>
        <w:rPr>
          <w:rFonts w:cs="Arial"/>
        </w:rPr>
      </w:pPr>
      <w:r w:rsidRPr="00B02DCF">
        <w:rPr>
          <w:rFonts w:cs="Arial"/>
        </w:rPr>
        <w:t>The eye field is first established in the developing nervous system at the anterior neural plate, prior to neural tube closure. Several evolutionarily conserved eye field transcription factors (EFTFs) drive eye specific cellular fa</w:t>
      </w:r>
      <w:r w:rsidR="0030136F">
        <w:rPr>
          <w:rFonts w:cs="Arial"/>
        </w:rPr>
        <w:t>tes</w:t>
      </w:r>
      <w:r w:rsidRPr="00B02DCF">
        <w:rPr>
          <w:rFonts w:cs="Arial"/>
        </w:rPr>
        <w:t xml:space="preserve">, and include </w:t>
      </w:r>
      <w:r w:rsidRPr="00B02DCF">
        <w:rPr>
          <w:rFonts w:cs="Arial"/>
          <w:i/>
        </w:rPr>
        <w:t>Pax6</w:t>
      </w:r>
      <w:r w:rsidRPr="00B02DCF">
        <w:rPr>
          <w:rFonts w:cs="Arial"/>
        </w:rPr>
        <w:t xml:space="preserve">, </w:t>
      </w:r>
      <w:r w:rsidRPr="00B02DCF">
        <w:rPr>
          <w:rFonts w:cs="Arial"/>
          <w:i/>
        </w:rPr>
        <w:t>Six3, Lhx2, Rx</w:t>
      </w:r>
      <w:r w:rsidRPr="00B02DCF">
        <w:rPr>
          <w:rFonts w:cs="Arial"/>
        </w:rPr>
        <w:t xml:space="preserve"> and </w:t>
      </w:r>
      <w:r w:rsidRPr="00B02DCF">
        <w:rPr>
          <w:rFonts w:cs="Arial"/>
          <w:i/>
        </w:rPr>
        <w:t>Otx2</w:t>
      </w:r>
      <w:r w:rsidRPr="00B02DCF">
        <w:rPr>
          <w:rFonts w:cs="Arial"/>
        </w:rPr>
        <w:t xml:space="preserve">. These transcription factors are expressed at late gastrula stages, and mis-expression results in improper eye formation </w:t>
      </w:r>
      <w:r w:rsidRPr="00B02DCF">
        <w:rPr>
          <w:rFonts w:cs="Arial"/>
        </w:rPr>
        <w:fldChar w:fldCharType="begin">
          <w:fldData xml:space="preserve">PEVuZE5vdGU+PENpdGU+PEF1dGhvcj5adWJlcjwvQXV0aG9yPjxZZWFyPjIwMDM8L1llYXI+PFJl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</w:fldData>
        </w:fldChar>
      </w:r>
      <w:r w:rsidRPr="00B02DCF">
        <w:rPr>
          <w:rFonts w:cs="Arial"/>
        </w:rPr>
        <w:instrText xml:space="preserve"> ADDIN EN.CITE </w:instrText>
      </w:r>
      <w:r w:rsidRPr="00B02DCF">
        <w:rPr>
          <w:rFonts w:cs="Arial"/>
        </w:rPr>
        <w:fldChar w:fldCharType="begin">
          <w:fldData xml:space="preserve">PEVuZE5vdGU+PENpdGU+PEF1dGhvcj5adWJlcjwvQXV0aG9yPjxZZWFyPjIwMDM8L1llYXI+PFJl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(Zuber et al., 2003)</w:t>
      </w:r>
      <w:r w:rsidRPr="00B02DCF">
        <w:rPr>
          <w:rFonts w:cs="Arial"/>
        </w:rPr>
        <w:fldChar w:fldCharType="end"/>
      </w:r>
      <w:r w:rsidRPr="00B02DCF">
        <w:rPr>
          <w:rFonts w:cs="Arial"/>
        </w:rPr>
        <w:t xml:space="preserve">. </w:t>
      </w:r>
      <w:r w:rsidRPr="00B02DCF">
        <w:rPr>
          <w:rFonts w:cs="Arial"/>
          <w:i/>
        </w:rPr>
        <w:t>Pax6</w:t>
      </w:r>
      <w:r w:rsidRPr="00B02DCF">
        <w:rPr>
          <w:rFonts w:cs="Arial"/>
        </w:rPr>
        <w:t xml:space="preserve"> as a master regulatory gene for eye development and overexpression can result in ectopic eyes </w:t>
      </w:r>
      <w:r w:rsidRPr="00B02DCF">
        <w:rPr>
          <w:rFonts w:cs="Arial"/>
        </w:rPr>
        <w:fldChar w:fldCharType="begin"/>
      </w:r>
      <w:r w:rsidRPr="00B02DCF">
        <w:rPr>
          <w:rFonts w:cs="Arial"/>
        </w:rPr>
        <w:instrText xml:space="preserve"> ADDIN EN.CITE &lt;EndNote&gt;&lt;Cite&gt;&lt;Author&gt;Halder&lt;/Author&gt;&lt;Year&gt;1995&lt;/Year&gt;&lt;RecNum&gt;416&lt;/RecNum&gt;&lt;DisplayText&gt;(Halder et al., 1995)&lt;/DisplayText&gt;&lt;record&gt;&lt;rec-number&gt;416&lt;/rec-number&gt;&lt;foreign-keys&gt;&lt;key app="EN" db-id="9tepevz920pr0sepf2959f2s0awfdxfv5zx2" timestamp="1454016409"&gt;416&lt;/key&gt;&lt;/foreign-keys&gt;&lt;ref-type name="Journal Article"&gt;17&lt;/ref-type&gt;&lt;contributors&gt;&lt;authors&gt;&lt;author&gt;Halder, G.&lt;/author&gt;&lt;author&gt;Callaerts, P.&lt;/author&gt;&lt;author&gt;Gehring, W. J.&lt;/author&gt;&lt;/authors&gt;&lt;/contributors&gt;&lt;auth-address&gt;Biozentrum, University of Basel, Switzerland.&lt;/auth-address&gt;&lt;titles&gt;&lt;title&gt;Induction of ectopic eyes by targeted expression of the eyeless gene in Drosophila&lt;/title&gt;&lt;secondary-title&gt;Science&lt;/secondary-title&gt;&lt;alt-title&gt;Science (New York, N.Y.)&lt;/alt-title&gt;&lt;/titles&gt;&lt;periodical&gt;&lt;full-title&gt;Science&lt;/full-title&gt;&lt;abbr-1&gt;Science (New York, N.Y.)&lt;/abbr-1&gt;&lt;/periodical&gt;&lt;alt-periodical&gt;&lt;full-title&gt;Science&lt;/full-title&gt;&lt;abbr-1&gt;Science (New York, N.Y.)&lt;/abbr-1&gt;&lt;/alt-periodical&gt;&lt;pages&gt;1788-92&lt;/pages&gt;&lt;volume&gt;267&lt;/volume&gt;&lt;number&gt;5205&lt;/number&gt;&lt;edition&gt;1995/03/24&lt;/edition&gt;&lt;keywords&gt;&lt;keyword&gt;Animals&lt;/keyword&gt;&lt;keyword&gt;Drosophila/*embryology/*genetics&lt;/keyword&gt;&lt;keyword&gt;Eye/embryology&lt;/keyword&gt;&lt;keyword&gt;Gene Expression Regulation/physiology&lt;/keyword&gt;&lt;keyword&gt;Genes, Homeobox/physiology&lt;/keyword&gt;&lt;keyword&gt;Genes, Insect/*physiology&lt;/keyword&gt;&lt;keyword&gt;Genes, Reporter&lt;/keyword&gt;&lt;keyword&gt;Microscopy, Electron, Scanning&lt;/keyword&gt;&lt;keyword&gt;Mutation&lt;/keyword&gt;&lt;keyword&gt;Photoreceptor Cells, Invertebrate/embryology&lt;/keyword&gt;&lt;keyword&gt;beta-Galactosidase/genetics&lt;/keyword&gt;&lt;/keywords&gt;&lt;dates&gt;&lt;year&gt;1995&lt;/year&gt;&lt;pub-dates&gt;&lt;date&gt;Mar 24&lt;/date&gt;&lt;/pub-dates&gt;&lt;/dates&gt;&lt;isbn&gt;0036-8075 (Print)&amp;#xD;0036-8075&lt;/isbn&gt;&lt;accession-num&gt;7892602&lt;/accession-num&gt;&lt;urls&gt;&lt;/urls&gt;&lt;remote-database-provider&gt;NLM&lt;/remote-database-provider&gt;&lt;language&gt;eng&lt;/language&gt;&lt;/record&gt;&lt;/Cite&gt;&lt;/EndNote&gt;</w:instrText>
      </w:r>
      <w:r w:rsidRPr="00B02DCF">
        <w:rPr>
          <w:rFonts w:cs="Arial"/>
        </w:rPr>
        <w:fldChar w:fldCharType="separate"/>
      </w:r>
      <w:r w:rsidRPr="00B02DCF">
        <w:rPr>
          <w:rFonts w:cs="Arial"/>
          <w:noProof/>
        </w:rPr>
        <w:t>(Halder et al., 1995)</w:t>
      </w:r>
      <w:r w:rsidRPr="00B02DCF">
        <w:rPr>
          <w:rFonts w:cs="Arial"/>
        </w:rPr>
        <w:fldChar w:fldCharType="end"/>
      </w:r>
      <w:r w:rsidRPr="00B02DCF">
        <w:rPr>
          <w:rFonts w:cs="Arial"/>
        </w:rPr>
        <w:t>. The EFTFs have overlapping expression domains in the presumptive eye field and sequentially turn on to further specify more specific regions using feed back inhibition loops. Following the closure of the neural tube, the eye fields evaginate from the lateral diencephalon, forming two optic vesicles. Sonic hedgehog (</w:t>
      </w:r>
      <w:r w:rsidRPr="00B02DCF">
        <w:rPr>
          <w:rFonts w:cs="Arial"/>
          <w:i/>
        </w:rPr>
        <w:t>shh</w:t>
      </w:r>
      <w:r w:rsidRPr="00B02DCF">
        <w:rPr>
          <w:rFonts w:cs="Arial"/>
        </w:rPr>
        <w:t xml:space="preserve">) is expressed in the anterior midline of developing embryos and drives </w:t>
      </w:r>
      <w:r w:rsidRPr="00B02DCF">
        <w:rPr>
          <w:rFonts w:cs="Arial"/>
          <w:i/>
        </w:rPr>
        <w:t>pax2</w:t>
      </w:r>
      <w:r w:rsidRPr="00B02DCF">
        <w:rPr>
          <w:rFonts w:cs="Arial"/>
        </w:rPr>
        <w:t xml:space="preserve"> expression, which in turn inhibits </w:t>
      </w:r>
      <w:r w:rsidRPr="00B02DCF">
        <w:rPr>
          <w:rFonts w:cs="Arial"/>
          <w:i/>
        </w:rPr>
        <w:t>pax6</w:t>
      </w:r>
      <w:r w:rsidRPr="00B02DCF">
        <w:rPr>
          <w:rFonts w:cs="Arial"/>
        </w:rPr>
        <w:t xml:space="preserve"> expression. </w:t>
      </w:r>
      <w:r w:rsidRPr="00B02DCF">
        <w:rPr>
          <w:rFonts w:cs="Arial"/>
          <w:i/>
        </w:rPr>
        <w:t>Shh</w:t>
      </w:r>
      <w:r w:rsidRPr="00B02DCF">
        <w:rPr>
          <w:rFonts w:cs="Arial"/>
        </w:rPr>
        <w:t xml:space="preserve"> expression is essential for turning off eye cell fates along the midline to allow for correct separation of the optic vesicles </w:t>
      </w:r>
      <w:r w:rsidRPr="00B02DCF">
        <w:rPr>
          <w:rFonts w:cs="Arial"/>
        </w:rPr>
        <w:fldChar w:fldCharType="begin">
          <w:fldData xml:space="preserve">PEVuZE5vdGU+PENpdGU+PEF1dGhvcj5NYWNkb25hbGQ8L0F1dGhvcj48WWVhcj4xOTk1PC9ZZWFy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</w:fldData>
        </w:fldChar>
      </w:r>
      <w:r w:rsidRPr="00B02DCF">
        <w:rPr>
          <w:rFonts w:cs="Arial"/>
        </w:rPr>
        <w:instrText xml:space="preserve"> ADDIN EN.CITE </w:instrText>
      </w:r>
      <w:r w:rsidRPr="00B02DCF">
        <w:rPr>
          <w:rFonts w:cs="Arial"/>
        </w:rPr>
        <w:fldChar w:fldCharType="begin">
          <w:fldData xml:space="preserve">PEVuZE5vdGU+PENpdGU+PEF1dGhvcj5NYWNkb25hbGQ8L0F1dGhvcj48WWVhcj4xOTk1PC9ZZWFy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(Macdonald et al., 1995)</w:t>
      </w:r>
      <w:r w:rsidRPr="00B02DCF">
        <w:rPr>
          <w:rFonts w:cs="Arial"/>
        </w:rPr>
        <w:fldChar w:fldCharType="end"/>
      </w:r>
      <w:r w:rsidRPr="00B02DCF">
        <w:rPr>
          <w:rFonts w:cs="Arial"/>
        </w:rPr>
        <w:t xml:space="preserve">. Overexpression of </w:t>
      </w:r>
      <w:r w:rsidRPr="00B02DCF">
        <w:rPr>
          <w:rFonts w:cs="Arial"/>
          <w:i/>
        </w:rPr>
        <w:t>PAX6</w:t>
      </w:r>
      <w:r w:rsidRPr="00B02DCF">
        <w:rPr>
          <w:rFonts w:cs="Arial"/>
        </w:rPr>
        <w:t xml:space="preserve"> along the midline, or a loss in </w:t>
      </w:r>
      <w:r w:rsidRPr="00B02DCF">
        <w:rPr>
          <w:rFonts w:cs="Arial"/>
          <w:i/>
        </w:rPr>
        <w:t>SHH</w:t>
      </w:r>
      <w:r w:rsidRPr="00B02DCF">
        <w:rPr>
          <w:rFonts w:cs="Arial"/>
        </w:rPr>
        <w:t xml:space="preserve"> can result in holoprosencephaly in humans </w:t>
      </w:r>
      <w:r w:rsidRPr="00B02DCF">
        <w:rPr>
          <w:rFonts w:cs="Arial"/>
        </w:rPr>
        <w:fldChar w:fldCharType="begin">
          <w:fldData xml:space="preserve">PEVuZE5vdGU+PENpdGU+PEF1dGhvcj5Sb2Vzc2xlcjwvQXV0aG9yPjxZZWFyPjE5OTY8L1llYXI+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=
</w:fldData>
        </w:fldChar>
      </w:r>
      <w:r w:rsidRPr="00B02DCF">
        <w:rPr>
          <w:rFonts w:cs="Arial"/>
        </w:rPr>
        <w:instrText xml:space="preserve"> ADDIN EN.CITE </w:instrText>
      </w:r>
      <w:r w:rsidRPr="00B02DCF">
        <w:rPr>
          <w:rFonts w:cs="Arial"/>
        </w:rPr>
        <w:fldChar w:fldCharType="begin">
          <w:fldData xml:space="preserve">PEVuZE5vdGU+PENpdGU+PEF1dGhvcj5Sb2Vzc2xlcjwvQXV0aG9yPjxZZWFyPjE5OTY8L1llYXI+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=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(Roessler et al., 1996)</w:t>
      </w:r>
      <w:r w:rsidRPr="00B02DCF">
        <w:rPr>
          <w:rFonts w:cs="Arial"/>
        </w:rPr>
        <w:fldChar w:fldCharType="end"/>
      </w:r>
      <w:r w:rsidRPr="00B02DCF">
        <w:rPr>
          <w:rFonts w:cs="Arial"/>
        </w:rPr>
        <w:t>. Once the optic vesicles have correctly separated and migrated bilaterally, they make contact with surface ectoderm of the h</w:t>
      </w:r>
      <w:r w:rsidR="00D93A63">
        <w:rPr>
          <w:rFonts w:cs="Arial"/>
        </w:rPr>
        <w:t>ead</w:t>
      </w:r>
      <w:r w:rsidRPr="00B02DCF">
        <w:rPr>
          <w:rFonts w:cs="Arial"/>
        </w:rPr>
        <w:t>. This drives proliferation of the surface ectoderm, leading to development of the lens placode. The lens placode continues to proliferate and invaginates to form a separate vesicle of lens tissue. This invagination is synchronous to the invagination of the op</w:t>
      </w:r>
      <w:r w:rsidR="00D36316">
        <w:rPr>
          <w:rFonts w:cs="Arial"/>
        </w:rPr>
        <w:t>tic vesicles, by which point has developed polarity</w:t>
      </w:r>
      <w:r w:rsidRPr="00B02DCF">
        <w:rPr>
          <w:rFonts w:cs="Arial"/>
        </w:rPr>
        <w:t xml:space="preserve">. The inner surface of the optic vesicle will develop into the neural retina, and the outer layer will become the retinal-pigmented epithelium. The posterior of the retina will become the optic stalk, replaced by the optic nerves once developed, connecting the eyes to the brain. The remaining surface ectoderm of the head adjacent to the lens will become the transparent cornea </w:t>
      </w:r>
      <w:r w:rsidRPr="00B02DCF">
        <w:rPr>
          <w:rFonts w:cs="Arial"/>
        </w:rPr>
        <w:fldChar w:fldCharType="begin"/>
      </w:r>
      <w:r w:rsidRPr="00B02DCF">
        <w:rPr>
          <w:rFonts w:cs="Arial"/>
        </w:rPr>
        <w:instrText xml:space="preserve"> ADDIN EN.CITE &lt;EndNote&gt;&lt;Cite&gt;&lt;Author&gt;Adler&lt;/Author&gt;&lt;Year&gt;2007&lt;/Year&gt;&lt;RecNum&gt;443&lt;/RecNum&gt;&lt;DisplayText&gt;(Adler and Canto-Soler, 2007)&lt;/DisplayText&gt;&lt;record&gt;&lt;rec-number&gt;443&lt;/rec-number&gt;&lt;foreign-keys&gt;&lt;key app="EN" db-id="9tepevz920pr0sepf2959f2s0awfdxfv5zx2" timestamp="1457104902"&gt;443&lt;/key&gt;&lt;/foreign-keys&gt;&lt;ref-type name="Journal Article"&gt;17&lt;/ref-type&gt;&lt;contributors&gt;&lt;authors&gt;&lt;author&gt;Adler, R.&lt;/author&gt;&lt;author&gt;Canto-Soler, M. V.&lt;/author&gt;&lt;/authors&gt;&lt;/contributors&gt;&lt;auth-address&gt;Department of Ophthalmology, Johns Hopkins University School of Medicine, Baltimore, MD 21287-9257, USA. radler@jhmi.edu&lt;/auth-address&gt;&lt;titles&gt;&lt;title&gt;Molecular mechanisms of optic vesicle development: complexities, ambiguities and controversies&lt;/title&gt;&lt;secondary-title&gt;Dev Biol&lt;/secondary-title&gt;&lt;alt-title&gt;Developmental biology&lt;/alt-title&gt;&lt;/titles&gt;&lt;periodical&gt;&lt;full-title&gt;Dev Biol&lt;/full-title&gt;&lt;/periodical&gt;&lt;alt-periodical&gt;&lt;full-title&gt;Developmental Biology&lt;/full-title&gt;&lt;/alt-periodical&gt;&lt;pages&gt;1-13&lt;/pages&gt;&lt;volume&gt;305&lt;/volume&gt;&lt;number&gt;1&lt;/number&gt;&lt;edition&gt;2007/03/06&lt;/edition&gt;&lt;keywords&gt;&lt;keyword&gt;Animals&lt;/keyword&gt;&lt;keyword&gt;Embryonic Induction/*physiology&lt;/keyword&gt;&lt;keyword&gt;Eye/*embryology&lt;/keyword&gt;&lt;keyword&gt;Gene Expression Regulation, Developmental/*physiology&lt;/keyword&gt;&lt;keyword&gt;*Models, Biological&lt;/keyword&gt;&lt;keyword&gt;Transcription Factors/metabolism&lt;/keyword&gt;&lt;keyword&gt;Vertebrates/*embryology&lt;/keyword&gt;&lt;/keywords&gt;&lt;dates&gt;&lt;year&gt;2007&lt;/year&gt;&lt;pub-dates&gt;&lt;date&gt;May 1&lt;/date&gt;&lt;/pub-dates&gt;&lt;/dates&gt;&lt;isbn&gt;0012-1606 (Print)&amp;#xD;0012-1606&lt;/isbn&gt;&lt;accession-num&gt;17335797&lt;/accession-num&gt;&lt;urls&gt;&lt;related-urls&gt;&lt;url&gt;http://ac.els-cdn.com/S0012160607000966/1-s2.0-S0012160607000966-main.pdf?_tid=d924d0fa-e21c-11e5-8645-00000aacb361&amp;amp;acdnat=1457105103_438950ff622e76897af685bf8a84d091&lt;/url&gt;&lt;/related-urls&gt;&lt;/urls&gt;&lt;custom2&gt;Pmc1927083&lt;/custom2&gt;&lt;custom6&gt;Nihms22435&lt;/custom6&gt;&lt;electronic-resource-num&gt;10.1016/j.ydbio.2007.01.045&lt;/electronic-resource-num&gt;&lt;remote-database-provider&gt;NLM&lt;/remote-database-provider&gt;&lt;language&gt;eng&lt;/language&gt;&lt;/record&gt;&lt;/Cite&gt;&lt;/EndNote&gt;</w:instrText>
      </w:r>
      <w:r w:rsidRPr="00B02DCF">
        <w:rPr>
          <w:rFonts w:cs="Arial"/>
        </w:rPr>
        <w:fldChar w:fldCharType="separate"/>
      </w:r>
      <w:r w:rsidRPr="00B02DCF">
        <w:rPr>
          <w:rFonts w:cs="Arial"/>
          <w:noProof/>
        </w:rPr>
        <w:t>(Adler and Canto-Soler, 2007)</w:t>
      </w:r>
      <w:r w:rsidRPr="00B02DCF">
        <w:rPr>
          <w:rFonts w:cs="Arial"/>
        </w:rPr>
        <w:fldChar w:fldCharType="end"/>
      </w:r>
      <w:r w:rsidRPr="00B02DCF">
        <w:rPr>
          <w:rFonts w:cs="Arial"/>
        </w:rPr>
        <w:t xml:space="preserve">. In zebrafish </w:t>
      </w:r>
      <w:r w:rsidR="004F0F3D">
        <w:rPr>
          <w:rFonts w:cs="Arial"/>
        </w:rPr>
        <w:t xml:space="preserve">eye field separation begins at </w:t>
      </w:r>
      <w:r w:rsidR="0030136F">
        <w:rPr>
          <w:rFonts w:cs="Arial"/>
        </w:rPr>
        <w:t>11 hpf</w:t>
      </w:r>
      <w:r w:rsidR="004F0F3D">
        <w:rPr>
          <w:rFonts w:cs="Arial"/>
        </w:rPr>
        <w:t xml:space="preserve"> </w:t>
      </w:r>
      <w:r w:rsidR="0030136F">
        <w:rPr>
          <w:rFonts w:cs="Arial"/>
        </w:rPr>
        <w:t xml:space="preserve">to form separate vesicles between 13-15 hpf and by 72hpf </w:t>
      </w:r>
      <w:r w:rsidRPr="00B02DCF">
        <w:rPr>
          <w:rFonts w:cs="Arial"/>
        </w:rPr>
        <w:t xml:space="preserve">all of the tissues </w:t>
      </w:r>
      <w:r w:rsidR="0030136F">
        <w:rPr>
          <w:rFonts w:cs="Arial"/>
        </w:rPr>
        <w:t xml:space="preserve">in the eye are present. </w:t>
      </w:r>
      <w:r w:rsidRPr="00B02DCF">
        <w:rPr>
          <w:rFonts w:cs="Arial"/>
        </w:rPr>
        <w:fldChar w:fldCharType="begin"/>
      </w:r>
      <w:r w:rsidRPr="00B02DCF">
        <w:rPr>
          <w:rFonts w:cs="Arial"/>
        </w:rPr>
        <w:instrText xml:space="preserve"> ADDIN EN.CITE &lt;EndNote&gt;&lt;Cite&gt;&lt;Author&gt;Vergara&lt;/Author&gt;&lt;Year&gt;2012&lt;/Year&gt;&lt;RecNum&gt;406&lt;/RecNum&gt;&lt;DisplayText&gt;(Vergara and Canto-Soler, 2012)&lt;/DisplayText&gt;&lt;record&gt;&lt;rec-number&gt;406&lt;/rec-number&gt;&lt;foreign-keys&gt;&lt;key app="EN" db-id="9tepevz920pr0sepf2959f2s0awfdxfv5zx2" timestamp="1453145038"&gt;406&lt;/key&gt;&lt;/foreign-keys&gt;&lt;ref-type name="Journal Article"&gt;17&lt;/ref-type&gt;&lt;contributors&gt;&lt;authors&gt;&lt;author&gt;Vergara, M. Natalia&lt;/author&gt;&lt;author&gt;Canto-Soler, M. Valeria&lt;/author&gt;&lt;/authors&gt;&lt;/contributors&gt;&lt;titles&gt;&lt;title&gt;Rediscovering the chick embryo as a model to study retinal development&lt;/title&gt;&lt;secondary-title&gt;Neural Development&lt;/secondary-title&gt;&lt;/titles&gt;&lt;periodical&gt;&lt;full-title&gt;Neural Development&lt;/full-title&gt;&lt;/periodical&gt;&lt;pages&gt;1-19&lt;/pages&gt;&lt;volume&gt;7&lt;/volume&gt;&lt;number&gt;1&lt;/number&gt;&lt;dates&gt;&lt;year&gt;2012&lt;/year&gt;&lt;/dates&gt;&lt;isbn&gt;1749-8104&lt;/isbn&gt;&lt;label&gt;Vergara2012&lt;/label&gt;&lt;work-type&gt;journal article&lt;/work-type&gt;&lt;urls&gt;&lt;related-urls&gt;&lt;url&gt;http://dx.doi.org/10.1186/1749-8104-7-22&lt;/url&gt;&lt;url&gt;http://download.springer.com/static/pdf/322/art%253A10.1186%252F1749-8104-7-22.pdf?originUrl=http%3A%2F%2Fhttp%3A%2F%2Fneuraldevelopment.biomedcentral.com%2Farticle%2F10.1186%2F1749-8104-7-22&amp;amp;token2=exp=1453145368~acl=%2Fstatic%2Fpdf%2F322%2Fart%25253A10.1186%25252F1749-8104-7-22.pdf*~hmac=dab3f8892dccb5bc1dd9cebe65e9c4c4a7b035793217e4e79abd0b5fc06bc335&lt;/url&gt;&lt;/related-urls&gt;&lt;/urls&gt;&lt;electronic-resource-num&gt;10.1186/1749-8104-7-22&lt;/electronic-resource-num&gt;&lt;/record&gt;&lt;/Cite&gt;&lt;/EndNote&gt;</w:instrText>
      </w:r>
      <w:r w:rsidRPr="00B02DCF">
        <w:rPr>
          <w:rFonts w:cs="Arial"/>
        </w:rPr>
        <w:fldChar w:fldCharType="separate"/>
      </w:r>
      <w:r w:rsidRPr="00B02DCF">
        <w:rPr>
          <w:rFonts w:cs="Arial"/>
          <w:noProof/>
        </w:rPr>
        <w:t>(Vergara and Canto-Soler, 2012)</w:t>
      </w:r>
      <w:r w:rsidRPr="00B02DCF">
        <w:rPr>
          <w:rFonts w:cs="Arial"/>
        </w:rPr>
        <w:fldChar w:fldCharType="end"/>
      </w:r>
      <w:r w:rsidRPr="00B02DCF">
        <w:rPr>
          <w:rFonts w:cs="Arial"/>
        </w:rPr>
        <w:t>.</w:t>
      </w:r>
    </w:p>
    <w:p w14:paraId="24A2FDA5" w14:textId="7FF098AD" w:rsidR="00986D0C" w:rsidRPr="00B02DCF" w:rsidRDefault="0097298F" w:rsidP="00576E85">
      <w:pPr>
        <w:jc w:val="both"/>
        <w:rPr>
          <w:rFonts w:cs="Arial"/>
          <w:i/>
        </w:rPr>
      </w:pPr>
      <w:r>
        <w:rPr>
          <w:rFonts w:cs="Arial"/>
          <w:i/>
        </w:rPr>
        <w:t>Semaphorin and P</w:t>
      </w:r>
      <w:r w:rsidR="00986D0C" w:rsidRPr="00B02DCF">
        <w:rPr>
          <w:rFonts w:cs="Arial"/>
          <w:i/>
        </w:rPr>
        <w:t>lexin structure and signaling.</w:t>
      </w:r>
    </w:p>
    <w:p w14:paraId="35BCB567" w14:textId="52FB7FA1" w:rsidR="003A668C" w:rsidRDefault="0097298F" w:rsidP="00576E85">
      <w:pPr>
        <w:jc w:val="both"/>
        <w:rPr>
          <w:rFonts w:eastAsia="Times New Roman" w:cs="Times New Roman"/>
          <w:color w:val="000000"/>
          <w:shd w:val="clear" w:color="auto" w:fill="FFFFFF"/>
        </w:rPr>
      </w:pPr>
      <w:r>
        <w:rPr>
          <w:rFonts w:cs="Arial"/>
        </w:rPr>
        <w:t>Semas</w:t>
      </w:r>
      <w:r w:rsidR="00986D0C" w:rsidRPr="00B02DCF">
        <w:rPr>
          <w:rFonts w:cs="Arial"/>
        </w:rPr>
        <w:t xml:space="preserve"> are secreted and transmembrane signaling molecules that bin</w:t>
      </w:r>
      <w:r w:rsidR="007A25A1">
        <w:rPr>
          <w:rFonts w:cs="Arial"/>
        </w:rPr>
        <w:t>d</w:t>
      </w:r>
      <w:r w:rsidR="00D36316">
        <w:rPr>
          <w:rFonts w:cs="Arial"/>
        </w:rPr>
        <w:t xml:space="preserve"> </w:t>
      </w:r>
      <w:r w:rsidR="007E6540">
        <w:rPr>
          <w:rFonts w:cs="Arial"/>
        </w:rPr>
        <w:t>and</w:t>
      </w:r>
      <w:r>
        <w:rPr>
          <w:rFonts w:cs="Arial"/>
        </w:rPr>
        <w:t xml:space="preserve"> transmit signals through Plxn</w:t>
      </w:r>
      <w:r w:rsidR="007E6540">
        <w:rPr>
          <w:rFonts w:cs="Arial"/>
        </w:rPr>
        <w:t xml:space="preserve"> receptors. The S</w:t>
      </w:r>
      <w:r>
        <w:rPr>
          <w:rFonts w:cs="Arial"/>
        </w:rPr>
        <w:t>ema</w:t>
      </w:r>
      <w:r w:rsidR="00986D0C" w:rsidRPr="00B02DCF">
        <w:rPr>
          <w:rFonts w:cs="Arial"/>
        </w:rPr>
        <w:t xml:space="preserve"> family contains 21 genes and 8 additional genes found in invertebrates. Th</w:t>
      </w:r>
      <w:r>
        <w:rPr>
          <w:rFonts w:cs="Arial"/>
        </w:rPr>
        <w:t>ere are 8 cl</w:t>
      </w:r>
      <w:r w:rsidR="004E05A3">
        <w:rPr>
          <w:rFonts w:cs="Arial"/>
        </w:rPr>
        <w:t>asses of Semas, 1-7, one viral S</w:t>
      </w:r>
      <w:r>
        <w:rPr>
          <w:rFonts w:cs="Arial"/>
        </w:rPr>
        <w:t>ema, V, and 4 classes of Plxn</w:t>
      </w:r>
      <w:r w:rsidR="00D93A63">
        <w:rPr>
          <w:rFonts w:cs="Arial"/>
        </w:rPr>
        <w:t>s, A-D</w:t>
      </w:r>
      <w:r w:rsidR="00986D0C" w:rsidRPr="00B02DCF">
        <w:rPr>
          <w:rFonts w:cs="Arial"/>
        </w:rPr>
        <w:t xml:space="preserve">. Each have subfamilies and have different binding preferences to each other </w:t>
      </w:r>
      <w:r w:rsidR="00986D0C" w:rsidRPr="00B02DCF">
        <w:rPr>
          <w:rFonts w:cs="Arial"/>
        </w:rPr>
        <w:fldChar w:fldCharType="begin"/>
      </w:r>
      <w:r w:rsidR="00986D0C" w:rsidRPr="00B02DCF">
        <w:rPr>
          <w:rFonts w:cs="Arial"/>
        </w:rPr>
        <w:instrText xml:space="preserve"> ADDIN EN.CITE &lt;EndNote&gt;&lt;Cite&gt;&lt;Author&gt;Neufeld&lt;/Author&gt;&lt;Year&gt;2008&lt;/Year&gt;&lt;RecNum&gt;435&lt;/RecNum&gt;&lt;DisplayText&gt;(Neufeld and Kessler, 2008)&lt;/DisplayText&gt;&lt;record&gt;&lt;rec-number&gt;435&lt;/rec-number&gt;&lt;foreign-keys&gt;&lt;key app="EN" db-id="9tepevz920pr0sepf2959f2s0awfdxfv5zx2" timestamp="1456332708"&gt;435&lt;/key&gt;&lt;/foreign-keys&gt;&lt;ref-type name="Journal Article"&gt;17&lt;/ref-type&gt;&lt;contributors&gt;&lt;authors&gt;&lt;author&gt;Neufeld, G.&lt;/author&gt;&lt;author&gt;Kessler, O.&lt;/author&gt;&lt;/authors&gt;&lt;/contributors&gt;&lt;auth-address&gt;Cancer Research and Vascular Biology Center, The Bruce Rappaport Faculty of Medicine, Technion, Israel Institute of Technology, P.O. Box 9679, 1 Efron Street, Haifa, 31096, Israel. gera@tx.technion.ac.il&lt;/auth-address&gt;&lt;titles&gt;&lt;title&gt;The semaphorins: versatile regulators of tumour progression and tumour angiogenesis&lt;/title&gt;&lt;secondary-title&gt;Nat Rev Cancer&lt;/secondary-title&gt;&lt;alt-title&gt;Nature reviews. Cancer&lt;/alt-title&gt;&lt;/titles&gt;&lt;periodical&gt;&lt;full-title&gt;Nat Rev Cancer&lt;/full-title&gt;&lt;abbr-1&gt;Nature reviews. Cancer&lt;/abbr-1&gt;&lt;/periodical&gt;&lt;alt-periodical&gt;&lt;full-title&gt;Nat Rev Cancer&lt;/full-title&gt;&lt;abbr-1&gt;Nature reviews. Cancer&lt;/abbr-1&gt;&lt;/alt-periodical&gt;&lt;pages&gt;632-45&lt;/pages&gt;&lt;volume&gt;8&lt;/volume&gt;&lt;number&gt;8&lt;/number&gt;&lt;edition&gt;2008/06/27&lt;/edition&gt;&lt;keywords&gt;&lt;keyword&gt;Cell Adhesion Molecules, Neuronal/physiology&lt;/keyword&gt;&lt;keyword&gt;Humans&lt;/keyword&gt;&lt;keyword&gt;Neoplasms/*blood supply/*pathology/therapy&lt;/keyword&gt;&lt;keyword&gt;Neuropilins/physiology&lt;/keyword&gt;&lt;keyword&gt;Semaphorins/*physiology&lt;/keyword&gt;&lt;keyword&gt;Signal Transduction/physiology&lt;/keyword&gt;&lt;/keywords&gt;&lt;dates&gt;&lt;year&gt;2008&lt;/year&gt;&lt;pub-dates&gt;&lt;date&gt;Aug&lt;/date&gt;&lt;/pub-dates&gt;&lt;/dates&gt;&lt;isbn&gt;1474-175x&lt;/isbn&gt;&lt;accession-num&gt;18580951&lt;/accession-num&gt;&lt;urls&gt;&lt;related-urls&gt;&lt;url&gt;http://www.nature.com/nrc/journal/v8/n8/pdf/nrc2404.pdf&lt;/url&gt;&lt;/related-urls&gt;&lt;/urls&gt;&lt;electronic-resource-num&gt;10.1038/nrc2404&lt;/electronic-resource-num&gt;&lt;remote-database-provider&gt;NLM&lt;/remote-database-provider&gt;&lt;language&gt;eng&lt;/language&gt;&lt;/record&gt;&lt;/Cite&gt;&lt;/EndNote&gt;</w:instrText>
      </w:r>
      <w:r w:rsidR="00986D0C" w:rsidRPr="00B02DCF">
        <w:rPr>
          <w:rFonts w:cs="Arial"/>
        </w:rPr>
        <w:fldChar w:fldCharType="separate"/>
      </w:r>
      <w:r w:rsidR="00986D0C" w:rsidRPr="00B02DCF">
        <w:rPr>
          <w:rFonts w:cs="Arial"/>
          <w:noProof/>
        </w:rPr>
        <w:t>(Neufeld and Kessler, 2008)</w:t>
      </w:r>
      <w:r w:rsidR="00986D0C" w:rsidRPr="00B02DCF">
        <w:rPr>
          <w:rFonts w:cs="Arial"/>
        </w:rPr>
        <w:fldChar w:fldCharType="end"/>
      </w:r>
      <w:r w:rsidR="00986D0C" w:rsidRPr="00B02DCF">
        <w:rPr>
          <w:rFonts w:cs="Arial"/>
        </w:rPr>
        <w:t xml:space="preserve">. The unifying element of Plxns and Semas are their extracellular N-terminal Sema domains. The Sema domain is a large 500 amino acid, highly conserved extracellular domain and has an atypical 7-blade β propeller fold structure that allows for binding </w:t>
      </w:r>
      <w:r w:rsidR="00986D0C" w:rsidRPr="00B02DCF">
        <w:rPr>
          <w:rFonts w:cs="Arial"/>
        </w:rPr>
        <w:fldChar w:fldCharType="begin"/>
      </w:r>
      <w:r w:rsidR="00986D0C" w:rsidRPr="00B02DCF">
        <w:rPr>
          <w:rFonts w:cs="Arial"/>
        </w:rPr>
        <w:instrText xml:space="preserve"> ADDIN EN.CITE &lt;EndNote&gt;&lt;Cite&gt;&lt;Author&gt;Gherardi&lt;/Author&gt;&lt;Year&gt;2004&lt;/Year&gt;&lt;RecNum&gt;424&lt;/RecNum&gt;&lt;DisplayText&gt;(Gherardi et al., 2004)&lt;/DisplayText&gt;&lt;record&gt;&lt;rec-number&gt;424&lt;/rec-number&gt;&lt;foreign-keys&gt;&lt;key app="EN" db-id="9tepevz920pr0sepf2959f2s0awfdxfv5zx2" timestamp="1455034391"&gt;424&lt;/key&gt;&lt;/foreign-keys&gt;&lt;ref-type name="Journal Article"&gt;17&lt;/ref-type&gt;&lt;contributors&gt;&lt;authors&gt;&lt;author&gt;Gherardi, Ermanno&lt;/author&gt;&lt;author&gt;Love, Christopher A.&lt;/author&gt;&lt;author&gt;Esnouf, Robert M.&lt;/author&gt;&lt;author&gt;Jones, E. Yvonne&lt;/author&gt;&lt;/authors&gt;&lt;/contributors&gt;&lt;titles&gt;&lt;title&gt;The sema domain&lt;/title&gt;&lt;secondary-title&gt;Current Opinion in Structural Biology&lt;/secondary-title&gt;&lt;/titles&gt;&lt;periodical&gt;&lt;full-title&gt;Current Opinion in Structural Biology&lt;/full-title&gt;&lt;/periodical&gt;&lt;pages&gt;669-678&lt;/pages&gt;&lt;volume&gt;14&lt;/volume&gt;&lt;number&gt;6&lt;/number&gt;&lt;dates&gt;&lt;year&gt;2004&lt;/year&gt;&lt;pub-dates&gt;&lt;date&gt;12//&lt;/date&gt;&lt;/pub-dates&gt;&lt;/dates&gt;&lt;isbn&gt;0959-440X&lt;/isbn&gt;&lt;urls&gt;&lt;related-urls&gt;&lt;url&gt;http://www.sciencedirect.com/science/article/pii/S0959440X04001861&lt;/url&gt;&lt;url&gt;http://ac.els-cdn.com/S0959440X04001861/1-s2.0-S0959440X04001861-main.pdf?_tid=281edec2-cf48-11e5-9a8e-00000aacb35e&amp;amp;acdnat=1455034632_2305e32b3ceefcd13723413f2d0b4740&lt;/url&gt;&lt;/related-urls&gt;&lt;/urls&gt;&lt;electronic-resource-num&gt;http://dx.doi.org/10.1016/j.sbi.2004.10.010&lt;/electronic-resource-num&gt;&lt;/record&gt;&lt;/Cite&gt;&lt;/EndNote&gt;</w:instrText>
      </w:r>
      <w:r w:rsidR="00986D0C" w:rsidRPr="00B02DCF">
        <w:rPr>
          <w:rFonts w:cs="Arial"/>
        </w:rPr>
        <w:fldChar w:fldCharType="separate"/>
      </w:r>
      <w:r w:rsidR="00986D0C" w:rsidRPr="00B02DCF">
        <w:rPr>
          <w:rFonts w:cs="Arial"/>
          <w:noProof/>
        </w:rPr>
        <w:t>(Gherardi et al., 2004)</w:t>
      </w:r>
      <w:r w:rsidR="00986D0C" w:rsidRPr="00B02DCF">
        <w:rPr>
          <w:rFonts w:cs="Arial"/>
        </w:rPr>
        <w:fldChar w:fldCharType="end"/>
      </w:r>
      <w:r w:rsidR="00986D0C" w:rsidRPr="00B02DCF">
        <w:rPr>
          <w:rFonts w:cs="Arial"/>
        </w:rPr>
        <w:t>. The complex structure of the Sema domain enables binding to a variety of proteins; Sema and Plxn binding, dimerization of Plxns and Semas themselves and binding to other factors such as neuropillins</w:t>
      </w:r>
      <w:r w:rsidR="006C5884">
        <w:rPr>
          <w:rFonts w:cs="Arial"/>
        </w:rPr>
        <w:t>,</w:t>
      </w:r>
      <w:r w:rsidR="00D36316">
        <w:rPr>
          <w:rFonts w:cs="Arial"/>
        </w:rPr>
        <w:t xml:space="preserve"> VEGFRs </w:t>
      </w:r>
      <w:r w:rsidR="00D36316" w:rsidRPr="00B02DCF">
        <w:rPr>
          <w:rFonts w:cs="Arial"/>
        </w:rPr>
        <w:t>(vascular endothelial growth factor rece</w:t>
      </w:r>
      <w:r w:rsidR="00D36316">
        <w:rPr>
          <w:rFonts w:cs="Arial"/>
        </w:rPr>
        <w:t>ptors)</w:t>
      </w:r>
      <w:r w:rsidR="00D36316" w:rsidRPr="00B02DCF">
        <w:rPr>
          <w:rFonts w:cs="Arial"/>
        </w:rPr>
        <w:t xml:space="preserve"> </w:t>
      </w:r>
      <w:r w:rsidR="00D36316">
        <w:rPr>
          <w:rFonts w:cs="Arial"/>
        </w:rPr>
        <w:fldChar w:fldCharType="begin">
          <w:fldData xml:space="preserve">PEVuZE5vdGU+PENpdGU+PEF1dGhvcj5TZWdhcnJhPC9BdXRob3I+PFllYXI+MjAxMjwvWWVhcj48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==
</w:fldData>
        </w:fldChar>
      </w:r>
      <w:r w:rsidR="00D36316">
        <w:rPr>
          <w:rFonts w:cs="Arial"/>
        </w:rPr>
        <w:instrText xml:space="preserve"> ADDIN EN.CITE </w:instrText>
      </w:r>
      <w:r w:rsidR="00D36316">
        <w:rPr>
          <w:rFonts w:cs="Arial"/>
        </w:rPr>
        <w:fldChar w:fldCharType="begin">
          <w:fldData xml:space="preserve">PEVuZE5vdGU+PENpdGU+PEF1dGhvcj5TZWdhcnJhPC9BdXRob3I+PFllYXI+MjAxMjwvWWVhcj48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==
</w:fldData>
        </w:fldChar>
      </w:r>
      <w:r w:rsidR="00D36316">
        <w:rPr>
          <w:rFonts w:cs="Arial"/>
        </w:rPr>
        <w:instrText xml:space="preserve"> ADDIN EN.CITE.DATA </w:instrText>
      </w:r>
      <w:r w:rsidR="00D36316">
        <w:rPr>
          <w:rFonts w:cs="Arial"/>
        </w:rPr>
      </w:r>
      <w:r w:rsidR="00D36316">
        <w:rPr>
          <w:rFonts w:cs="Arial"/>
        </w:rPr>
        <w:fldChar w:fldCharType="end"/>
      </w:r>
      <w:r w:rsidR="00D36316">
        <w:rPr>
          <w:rFonts w:cs="Arial"/>
        </w:rPr>
      </w:r>
      <w:r w:rsidR="00D36316">
        <w:rPr>
          <w:rFonts w:cs="Arial"/>
        </w:rPr>
        <w:fldChar w:fldCharType="separate"/>
      </w:r>
      <w:r w:rsidR="00D36316">
        <w:rPr>
          <w:rFonts w:cs="Arial"/>
          <w:noProof/>
        </w:rPr>
        <w:t>(Segarra et al., 2012)</w:t>
      </w:r>
      <w:r w:rsidR="00D36316">
        <w:rPr>
          <w:rFonts w:cs="Arial"/>
        </w:rPr>
        <w:fldChar w:fldCharType="end"/>
      </w:r>
      <w:r w:rsidR="00D36316">
        <w:rPr>
          <w:rFonts w:cs="Arial"/>
        </w:rPr>
        <w:t xml:space="preserve"> and MET receptors </w:t>
      </w:r>
      <w:r w:rsidR="00D36316">
        <w:rPr>
          <w:rFonts w:cs="Arial"/>
        </w:rPr>
        <w:fldChar w:fldCharType="begin">
          <w:fldData xml:space="preserve">PEVuZE5vdGU+PENpdGU+PEF1dGhvcj5HaW9yZGFubzwvQXV0aG9yPjxZZWFyPjIwMDI8L1llYXI+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</w:fldData>
        </w:fldChar>
      </w:r>
      <w:r w:rsidR="00D36316">
        <w:rPr>
          <w:rFonts w:cs="Arial"/>
        </w:rPr>
        <w:instrText xml:space="preserve"> ADDIN EN.CITE </w:instrText>
      </w:r>
      <w:r w:rsidR="00D36316">
        <w:rPr>
          <w:rFonts w:cs="Arial"/>
        </w:rPr>
        <w:fldChar w:fldCharType="begin">
          <w:fldData xml:space="preserve">PEVuZE5vdGU+PENpdGU+PEF1dGhvcj5HaW9yZGFubzwvQXV0aG9yPjxZZWFyPjIwMDI8L1llYXI+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</w:fldData>
        </w:fldChar>
      </w:r>
      <w:r w:rsidR="00D36316">
        <w:rPr>
          <w:rFonts w:cs="Arial"/>
        </w:rPr>
        <w:instrText xml:space="preserve"> ADDIN EN.CITE.DATA </w:instrText>
      </w:r>
      <w:r w:rsidR="00D36316">
        <w:rPr>
          <w:rFonts w:cs="Arial"/>
        </w:rPr>
      </w:r>
      <w:r w:rsidR="00D36316">
        <w:rPr>
          <w:rFonts w:cs="Arial"/>
        </w:rPr>
        <w:fldChar w:fldCharType="end"/>
      </w:r>
      <w:r w:rsidR="00D36316">
        <w:rPr>
          <w:rFonts w:cs="Arial"/>
        </w:rPr>
      </w:r>
      <w:r w:rsidR="00D36316">
        <w:rPr>
          <w:rFonts w:cs="Arial"/>
        </w:rPr>
        <w:fldChar w:fldCharType="separate"/>
      </w:r>
      <w:r w:rsidR="00D36316">
        <w:rPr>
          <w:rFonts w:cs="Arial"/>
          <w:noProof/>
        </w:rPr>
        <w:t>(Giordano et al., 2002)</w:t>
      </w:r>
      <w:r w:rsidR="00D36316">
        <w:rPr>
          <w:rFonts w:cs="Arial"/>
        </w:rPr>
        <w:fldChar w:fldCharType="end"/>
      </w:r>
      <w:r w:rsidR="00D36316">
        <w:rPr>
          <w:rFonts w:cs="Arial"/>
        </w:rPr>
        <w:t>.</w:t>
      </w:r>
      <w:r w:rsidR="00986D0C" w:rsidRPr="00B02DCF">
        <w:rPr>
          <w:rFonts w:cs="Arial"/>
        </w:rPr>
        <w:t xml:space="preserve"> Semas are either secreted (Sema</w:t>
      </w:r>
      <w:r w:rsidR="00767239">
        <w:rPr>
          <w:rFonts w:cs="Arial"/>
        </w:rPr>
        <w:t xml:space="preserve"> </w:t>
      </w:r>
      <w:r w:rsidR="00986D0C" w:rsidRPr="00B02DCF">
        <w:rPr>
          <w:rFonts w:cs="Arial"/>
        </w:rPr>
        <w:t>2, 3 &amp; V), transmembrane (Sema 4-6), or GPI anchored (Sema 7). All Semas contain the described Sema domain and an Ig (immunoglobulin like) domain. Plxns are more complex proteins in terms of domains, and contain a</w:t>
      </w:r>
      <w:r w:rsidR="00D36316">
        <w:rPr>
          <w:rFonts w:cs="Arial"/>
        </w:rPr>
        <w:t>n extracellular</w:t>
      </w:r>
      <w:r w:rsidR="00986D0C" w:rsidRPr="00B02DCF">
        <w:rPr>
          <w:rFonts w:cs="Arial"/>
        </w:rPr>
        <w:t xml:space="preserve"> Sema domain, PSI domain (Plexin, Semaphorin, integrin), G-P rich domain and a c-terminal split cytoplasmic GAP domain (GTPase activating protein)</w:t>
      </w:r>
      <w:r w:rsidR="004E05A3">
        <w:rPr>
          <w:rFonts w:cs="Arial"/>
        </w:rPr>
        <w:t>,</w:t>
      </w:r>
      <w:r w:rsidR="00986D0C" w:rsidRPr="00B02DCF">
        <w:rPr>
          <w:rFonts w:cs="Arial"/>
        </w:rPr>
        <w:t xml:space="preserve"> that can regulate Rho and Ras-family small GTPases </w:t>
      </w:r>
      <w:r w:rsidR="00986D0C" w:rsidRPr="00B02DCF">
        <w:rPr>
          <w:rFonts w:cs="Arial"/>
        </w:rPr>
        <w:fldChar w:fldCharType="begin">
          <w:fldData xml:space="preserve">PEVuZE5vdGU+PENpdGU+PEF1dGhvcj5OZWdpc2hpPC9BdXRob3I+PFllYXI+MjAwNTwvWWVhcj48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</w:fldData>
        </w:fldChar>
      </w:r>
      <w:r w:rsidR="00986D0C" w:rsidRPr="00B02DCF">
        <w:rPr>
          <w:rFonts w:cs="Arial"/>
        </w:rPr>
        <w:instrText xml:space="preserve"> ADDIN EN.CITE </w:instrText>
      </w:r>
      <w:r w:rsidR="00986D0C" w:rsidRPr="00B02DCF">
        <w:rPr>
          <w:rFonts w:cs="Arial"/>
        </w:rPr>
        <w:fldChar w:fldCharType="begin">
          <w:fldData xml:space="preserve">PEVuZE5vdGU+PENpdGU+PEF1dGhvcj5OZWdpc2hpPC9BdXRob3I+PFllYXI+MjAwNTwvWWVhcj48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</w:fldData>
        </w:fldChar>
      </w:r>
      <w:r w:rsidR="00986D0C" w:rsidRPr="00B02DCF">
        <w:rPr>
          <w:rFonts w:cs="Arial"/>
        </w:rPr>
        <w:instrText xml:space="preserve"> ADDIN EN.CITE.DATA </w:instrText>
      </w:r>
      <w:r w:rsidR="00986D0C" w:rsidRPr="00B02DCF">
        <w:rPr>
          <w:rFonts w:cs="Arial"/>
        </w:rPr>
      </w:r>
      <w:r w:rsidR="00986D0C" w:rsidRPr="00B02DCF">
        <w:rPr>
          <w:rFonts w:cs="Arial"/>
        </w:rPr>
        <w:fldChar w:fldCharType="end"/>
      </w:r>
      <w:r w:rsidR="00986D0C" w:rsidRPr="00B02DCF">
        <w:rPr>
          <w:rFonts w:cs="Arial"/>
        </w:rPr>
      </w:r>
      <w:r w:rsidR="00986D0C" w:rsidRPr="00B02DCF">
        <w:rPr>
          <w:rFonts w:cs="Arial"/>
        </w:rPr>
        <w:fldChar w:fldCharType="separate"/>
      </w:r>
      <w:r w:rsidR="00986D0C" w:rsidRPr="00B02DCF">
        <w:rPr>
          <w:rFonts w:cs="Arial"/>
          <w:noProof/>
        </w:rPr>
        <w:t>(Negishi et al., 2005; Pasterkamp, 2005)</w:t>
      </w:r>
      <w:r w:rsidR="00986D0C" w:rsidRPr="00B02DCF">
        <w:rPr>
          <w:rFonts w:cs="Arial"/>
        </w:rPr>
        <w:fldChar w:fldCharType="end"/>
      </w:r>
      <w:r w:rsidR="00986D0C" w:rsidRPr="00B02DCF">
        <w:rPr>
          <w:rFonts w:cs="Arial"/>
        </w:rPr>
        <w:t xml:space="preserve">. Small GTPases act as molecular switches, ‘on’ when GTP bound, and ‘off’ when GDP bound </w:t>
      </w:r>
      <w:r w:rsidR="00986D0C" w:rsidRPr="00B02DCF">
        <w:rPr>
          <w:rFonts w:cs="Arial"/>
        </w:rPr>
        <w:fldChar w:fldCharType="begin"/>
      </w:r>
      <w:r w:rsidR="00986D0C" w:rsidRPr="00B02DCF">
        <w:rPr>
          <w:rFonts w:cs="Arial"/>
        </w:rPr>
        <w:instrText xml:space="preserve"> ADDIN EN.CITE &lt;EndNote&gt;&lt;Cite&gt;&lt;Author&gt;Bos&lt;/Author&gt;&lt;Year&gt;2007&lt;/Year&gt;&lt;RecNum&gt;441&lt;/RecNum&gt;&lt;DisplayText&gt;(Bos et al., 2007)&lt;/DisplayText&gt;&lt;record&gt;&lt;rec-number&gt;441&lt;/rec-number&gt;&lt;foreign-keys&gt;&lt;key app="EN" db-id="9tepevz920pr0sepf2959f2s0awfdxfv5zx2" timestamp="1456463808"&gt;441&lt;/key&gt;&lt;/foreign-keys&gt;&lt;ref-type name="Journal Article"&gt;17&lt;/ref-type&gt;&lt;contributors&gt;&lt;authors&gt;&lt;author&gt;Bos, Johannes L.&lt;/author&gt;&lt;author&gt;Rehmann, Holger&lt;/author&gt;&lt;author&gt;Wittinghofer, Alfred&lt;/author&gt;&lt;/authors&gt;&lt;/contributors&gt;&lt;titles&gt;&lt;title&gt;GEFs and GAPs: Critical Elements in the Control of Small G Proteins&lt;/title&gt;&lt;secondary-title&gt;Cell&lt;/secondary-title&gt;&lt;/titles&gt;&lt;periodical&gt;&lt;full-title&gt;Cell&lt;/full-title&gt;&lt;abbr-1&gt;Cell&lt;/abbr-1&gt;&lt;/periodical&gt;&lt;pages&gt;865-877&lt;/pages&gt;&lt;volume&gt;129&lt;/volume&gt;&lt;number&gt;5&lt;/number&gt;&lt;dates&gt;&lt;year&gt;2007&lt;/year&gt;&lt;pub-dates&gt;&lt;date&gt;6/1/&lt;/date&gt;&lt;/pub-dates&gt;&lt;/dates&gt;&lt;isbn&gt;0092-8674&lt;/isbn&gt;&lt;urls&gt;&lt;related-urls&gt;&lt;url&gt;http://www.sciencedirect.com/science/article/pii/S0092867407006551&lt;/url&gt;&lt;url&gt;http://ac.els-cdn.com/S0092867407006551/1-s2.0-S0092867407006551-main.pdf?_tid=326ba420-dc48-11e5-8d30-00000aacb360&amp;amp;acdnat=1456464014_3ebeabe5b47b597bd4780fc58e46d6ef&lt;/url&gt;&lt;/related-urls&gt;&lt;/urls&gt;&lt;electronic-resource-num&gt;http://dx.doi.org/10.1016/j.cell.2007.05.018&lt;/electronic-resource-num&gt;&lt;/record&gt;&lt;/Cite&gt;&lt;/EndNote&gt;</w:instrText>
      </w:r>
      <w:r w:rsidR="00986D0C" w:rsidRPr="00B02DCF">
        <w:rPr>
          <w:rFonts w:cs="Arial"/>
        </w:rPr>
        <w:fldChar w:fldCharType="separate"/>
      </w:r>
      <w:r w:rsidR="00986D0C" w:rsidRPr="00B02DCF">
        <w:rPr>
          <w:rFonts w:cs="Arial"/>
          <w:noProof/>
        </w:rPr>
        <w:t>(Bos et al., 2007)</w:t>
      </w:r>
      <w:r w:rsidR="00986D0C" w:rsidRPr="00B02DCF">
        <w:rPr>
          <w:rFonts w:cs="Arial"/>
        </w:rPr>
        <w:fldChar w:fldCharType="end"/>
      </w:r>
      <w:r w:rsidR="00A7558E">
        <w:rPr>
          <w:rFonts w:cs="Arial"/>
        </w:rPr>
        <w:t xml:space="preserve">. Intracellular </w:t>
      </w:r>
      <w:r w:rsidR="00986D0C" w:rsidRPr="00B02DCF">
        <w:rPr>
          <w:rFonts w:cs="Arial"/>
        </w:rPr>
        <w:t>Ras GAP domai</w:t>
      </w:r>
      <w:r w:rsidR="00C0006C">
        <w:rPr>
          <w:rFonts w:cs="Arial"/>
        </w:rPr>
        <w:t>ns are active when PlxnAs are in their</w:t>
      </w:r>
      <w:r w:rsidR="00986D0C" w:rsidRPr="00B02DCF">
        <w:rPr>
          <w:rFonts w:cs="Arial"/>
        </w:rPr>
        <w:t xml:space="preserve"> inactive, open </w:t>
      </w:r>
      <w:r w:rsidR="00C0006C" w:rsidRPr="00B02DCF">
        <w:rPr>
          <w:rFonts w:cs="Arial"/>
        </w:rPr>
        <w:t>conformation</w:t>
      </w:r>
      <w:r w:rsidR="00C0006C">
        <w:rPr>
          <w:rFonts w:cs="Arial"/>
        </w:rPr>
        <w:t>;</w:t>
      </w:r>
      <w:r w:rsidR="00986D0C" w:rsidRPr="00B02DCF">
        <w:rPr>
          <w:rFonts w:cs="Arial"/>
        </w:rPr>
        <w:t xml:space="preserve"> keeping Ras in </w:t>
      </w:r>
      <w:r w:rsidR="00D36316">
        <w:rPr>
          <w:rFonts w:cs="Arial"/>
        </w:rPr>
        <w:t>a</w:t>
      </w:r>
      <w:r w:rsidR="00986D0C" w:rsidRPr="00B02DCF">
        <w:rPr>
          <w:rFonts w:cs="Arial"/>
        </w:rPr>
        <w:t xml:space="preserve"> GDP bound state </w:t>
      </w:r>
      <w:r w:rsidR="00986D0C" w:rsidRPr="00B02DCF">
        <w:rPr>
          <w:rFonts w:cs="Arial"/>
        </w:rPr>
        <w:fldChar w:fldCharType="begin">
          <w:fldData xml:space="preserve">PEVuZE5vdGU+PENpdGU+PEF1dGhvcj5ZYW5nPC9BdXRob3I+PFllYXI+MjAxMzwvWWVhcj48UmVj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=
</w:fldData>
        </w:fldChar>
      </w:r>
      <w:r w:rsidR="00986D0C" w:rsidRPr="00B02DCF">
        <w:rPr>
          <w:rFonts w:cs="Arial"/>
        </w:rPr>
        <w:instrText xml:space="preserve"> ADDIN EN.CITE </w:instrText>
      </w:r>
      <w:r w:rsidR="00986D0C" w:rsidRPr="00B02DCF">
        <w:rPr>
          <w:rFonts w:cs="Arial"/>
        </w:rPr>
        <w:fldChar w:fldCharType="begin">
          <w:fldData xml:space="preserve">PEVuZE5vdGU+PENpdGU+PEF1dGhvcj5ZYW5nPC9BdXRob3I+PFllYXI+MjAxMzwvWWVhcj48UmVj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=
</w:fldData>
        </w:fldChar>
      </w:r>
      <w:r w:rsidR="00986D0C" w:rsidRPr="00B02DCF">
        <w:rPr>
          <w:rFonts w:cs="Arial"/>
        </w:rPr>
        <w:instrText xml:space="preserve"> ADDIN EN.CITE.DATA </w:instrText>
      </w:r>
      <w:r w:rsidR="00986D0C" w:rsidRPr="00B02DCF">
        <w:rPr>
          <w:rFonts w:cs="Arial"/>
        </w:rPr>
      </w:r>
      <w:r w:rsidR="00986D0C" w:rsidRPr="00B02DCF">
        <w:rPr>
          <w:rFonts w:cs="Arial"/>
        </w:rPr>
        <w:fldChar w:fldCharType="end"/>
      </w:r>
      <w:r w:rsidR="00986D0C" w:rsidRPr="00B02DCF">
        <w:rPr>
          <w:rFonts w:cs="Arial"/>
        </w:rPr>
      </w:r>
      <w:r w:rsidR="00986D0C" w:rsidRPr="00B02DCF">
        <w:rPr>
          <w:rFonts w:cs="Arial"/>
        </w:rPr>
        <w:fldChar w:fldCharType="separate"/>
      </w:r>
      <w:r w:rsidR="00986D0C" w:rsidRPr="00B02DCF">
        <w:rPr>
          <w:rFonts w:cs="Arial"/>
          <w:noProof/>
        </w:rPr>
        <w:t>(Yang and Terman, 2013)</w:t>
      </w:r>
      <w:r w:rsidR="00986D0C" w:rsidRPr="00B02DCF">
        <w:rPr>
          <w:rFonts w:cs="Arial"/>
        </w:rPr>
        <w:fldChar w:fldCharType="end"/>
      </w:r>
      <w:r w:rsidR="00986D0C" w:rsidRPr="00B02DCF">
        <w:rPr>
          <w:rFonts w:cs="Arial"/>
        </w:rPr>
        <w:t xml:space="preserve">. When Semas bind and activate their receptors, </w:t>
      </w:r>
      <w:r w:rsidR="00C0006C">
        <w:rPr>
          <w:rFonts w:cs="Arial"/>
        </w:rPr>
        <w:t>Plxns</w:t>
      </w:r>
      <w:r w:rsidR="00986D0C" w:rsidRPr="00B02DCF">
        <w:rPr>
          <w:rFonts w:cs="Arial"/>
        </w:rPr>
        <w:t xml:space="preserve"> undergo a conformational change, which inhibits GAP-Ras repression and activates downstream effector proteins.</w:t>
      </w:r>
      <w:r w:rsidR="00B96554">
        <w:rPr>
          <w:rFonts w:cs="Arial"/>
        </w:rPr>
        <w:t xml:space="preserve"> </w:t>
      </w:r>
      <w:r w:rsidR="00986D0C" w:rsidRPr="00B02DCF">
        <w:rPr>
          <w:rFonts w:cs="Arial"/>
        </w:rPr>
        <w:t xml:space="preserve"> The downstream effects of semaphorin signaling are complex, and not completely understood. </w:t>
      </w:r>
      <w:r w:rsidR="00FE0585">
        <w:rPr>
          <w:rFonts w:cs="Arial"/>
        </w:rPr>
        <w:t xml:space="preserve">Semas can also reverse signal </w:t>
      </w:r>
      <w:r w:rsidR="00FE0585">
        <w:rPr>
          <w:rFonts w:cs="Arial"/>
        </w:rPr>
        <w:fldChar w:fldCharType="begin">
          <w:fldData xml:space="preserve">PEVuZE5vdGU+PENpdGU+PEF1dGhvcj5ZdTwvQXV0aG9yPjxZZWFyPjIwMTA8L1llYXI+PFJlY051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==
</w:fldData>
        </w:fldChar>
      </w:r>
      <w:r w:rsidR="00FE0585">
        <w:rPr>
          <w:rFonts w:cs="Arial"/>
        </w:rPr>
        <w:instrText xml:space="preserve"> ADDIN EN.CITE </w:instrText>
      </w:r>
      <w:r w:rsidR="00FE0585">
        <w:rPr>
          <w:rFonts w:cs="Arial"/>
        </w:rPr>
        <w:fldChar w:fldCharType="begin">
          <w:fldData xml:space="preserve">PEVuZE5vdGU+PENpdGU+PEF1dGhvcj5ZdTwvQXV0aG9yPjxZZWFyPjIwMTA8L1llYXI+PFJlY051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==
</w:fldData>
        </w:fldChar>
      </w:r>
      <w:r w:rsidR="00FE0585">
        <w:rPr>
          <w:rFonts w:cs="Arial"/>
        </w:rPr>
        <w:instrText xml:space="preserve"> ADDIN EN.CITE.DATA </w:instrText>
      </w:r>
      <w:r w:rsidR="00FE0585">
        <w:rPr>
          <w:rFonts w:cs="Arial"/>
        </w:rPr>
      </w:r>
      <w:r w:rsidR="00FE0585">
        <w:rPr>
          <w:rFonts w:cs="Arial"/>
        </w:rPr>
        <w:fldChar w:fldCharType="end"/>
      </w:r>
      <w:r w:rsidR="00FE0585">
        <w:rPr>
          <w:rFonts w:cs="Arial"/>
        </w:rPr>
      </w:r>
      <w:r w:rsidR="00FE0585">
        <w:rPr>
          <w:rFonts w:cs="Arial"/>
        </w:rPr>
        <w:fldChar w:fldCharType="separate"/>
      </w:r>
      <w:r w:rsidR="00FE0585">
        <w:rPr>
          <w:rFonts w:cs="Arial"/>
          <w:noProof/>
        </w:rPr>
        <w:t>(Yu et al., 2010)</w:t>
      </w:r>
      <w:r w:rsidR="00FE0585">
        <w:rPr>
          <w:rFonts w:cs="Arial"/>
        </w:rPr>
        <w:fldChar w:fldCharType="end"/>
      </w:r>
      <w:r w:rsidR="00FE0585">
        <w:rPr>
          <w:rFonts w:cs="Arial"/>
        </w:rPr>
        <w:t xml:space="preserve">, </w:t>
      </w:r>
      <w:r w:rsidR="00C07154">
        <w:rPr>
          <w:rFonts w:cs="Arial"/>
        </w:rPr>
        <w:t xml:space="preserve">and </w:t>
      </w:r>
      <w:r w:rsidR="007A25A1">
        <w:rPr>
          <w:rFonts w:cs="Arial"/>
        </w:rPr>
        <w:t xml:space="preserve">can </w:t>
      </w:r>
      <w:r w:rsidR="00C0006C">
        <w:rPr>
          <w:rFonts w:cs="Arial"/>
        </w:rPr>
        <w:t>signal</w:t>
      </w:r>
      <w:r w:rsidR="00FE0585">
        <w:rPr>
          <w:rFonts w:cs="Arial"/>
        </w:rPr>
        <w:t xml:space="preserve"> </w:t>
      </w:r>
      <w:r w:rsidR="00C07154">
        <w:rPr>
          <w:rFonts w:cs="Arial"/>
        </w:rPr>
        <w:t xml:space="preserve">differently </w:t>
      </w:r>
      <w:r w:rsidR="00C0006C">
        <w:rPr>
          <w:rFonts w:cs="Arial"/>
        </w:rPr>
        <w:t>when expressed in</w:t>
      </w:r>
      <w:r w:rsidR="00C07154">
        <w:rPr>
          <w:rFonts w:cs="Arial"/>
        </w:rPr>
        <w:t xml:space="preserve"> </w:t>
      </w:r>
      <w:r w:rsidR="00C07154" w:rsidRPr="00FE0585">
        <w:rPr>
          <w:rFonts w:cs="Arial"/>
          <w:i/>
        </w:rPr>
        <w:t>cis</w:t>
      </w:r>
      <w:r w:rsidR="00C07154">
        <w:rPr>
          <w:rFonts w:cs="Arial"/>
        </w:rPr>
        <w:t xml:space="preserve"> </w:t>
      </w:r>
      <w:r w:rsidR="00C0006C">
        <w:rPr>
          <w:rFonts w:cs="Arial"/>
        </w:rPr>
        <w:t>or in</w:t>
      </w:r>
      <w:r w:rsidR="00C07154">
        <w:rPr>
          <w:rFonts w:cs="Arial"/>
        </w:rPr>
        <w:t xml:space="preserve"> </w:t>
      </w:r>
      <w:r w:rsidR="00C07154" w:rsidRPr="00FE0585">
        <w:rPr>
          <w:rFonts w:cs="Arial"/>
          <w:i/>
        </w:rPr>
        <w:t>trans</w:t>
      </w:r>
      <w:r w:rsidR="00C0006C">
        <w:rPr>
          <w:rFonts w:cs="Arial"/>
          <w:i/>
        </w:rPr>
        <w:t xml:space="preserve"> </w:t>
      </w:r>
      <w:r w:rsidR="00C0006C" w:rsidRPr="00C0006C">
        <w:rPr>
          <w:rFonts w:cs="Arial"/>
        </w:rPr>
        <w:t>with receptors</w:t>
      </w:r>
      <w:r w:rsidR="00FE0585">
        <w:rPr>
          <w:rFonts w:cs="Arial"/>
        </w:rPr>
        <w:t>.</w:t>
      </w:r>
      <w:r w:rsidR="00FE0585" w:rsidRPr="00141A32">
        <w:t xml:space="preserve"> For example in mice DRGs, </w:t>
      </w:r>
      <w:r w:rsidR="00FE0585" w:rsidRPr="00141A32">
        <w:rPr>
          <w:rFonts w:eastAsia="Times New Roman" w:cs="Times New Roman"/>
          <w:color w:val="000000"/>
          <w:shd w:val="clear" w:color="auto" w:fill="FFFFFF"/>
        </w:rPr>
        <w:t>both sympathetic and sensory neurons express the Sema6A receptor</w:t>
      </w:r>
      <w:r w:rsidR="00C0006C">
        <w:rPr>
          <w:rFonts w:eastAsia="Times New Roman" w:cs="Times New Roman"/>
          <w:color w:val="000000"/>
          <w:shd w:val="clear" w:color="auto" w:fill="FFFFFF"/>
        </w:rPr>
        <w:t>,</w:t>
      </w:r>
      <w:r w:rsidR="00FE0585" w:rsidRPr="00141A32">
        <w:rPr>
          <w:rFonts w:eastAsia="Times New Roman" w:cs="Times New Roman"/>
          <w:color w:val="000000"/>
          <w:shd w:val="clear" w:color="auto" w:fill="FFFFFF"/>
        </w:rPr>
        <w:t xml:space="preserve"> Plexin-A4, but only sympathetic neurons respond to it because </w:t>
      </w:r>
      <w:r w:rsidR="00C0006C">
        <w:rPr>
          <w:rFonts w:eastAsia="Times New Roman" w:cs="Times New Roman"/>
          <w:color w:val="000000"/>
          <w:shd w:val="clear" w:color="auto" w:fill="FFFFFF"/>
        </w:rPr>
        <w:t xml:space="preserve">Sema6a is also </w:t>
      </w:r>
      <w:r w:rsidR="00FE0585" w:rsidRPr="00141A32">
        <w:rPr>
          <w:rFonts w:eastAsia="Times New Roman" w:cs="Times New Roman"/>
          <w:color w:val="000000"/>
          <w:shd w:val="clear" w:color="auto" w:fill="FFFFFF"/>
        </w:rPr>
        <w:t xml:space="preserve">expressed on sensory neurons, and </w:t>
      </w:r>
      <w:r w:rsidR="00FE0585" w:rsidRPr="00141A32">
        <w:rPr>
          <w:rFonts w:eastAsia="Times New Roman" w:cs="Times New Roman"/>
          <w:i/>
          <w:color w:val="000000"/>
          <w:shd w:val="clear" w:color="auto" w:fill="FFFFFF"/>
        </w:rPr>
        <w:t>cis</w:t>
      </w:r>
      <w:r w:rsidR="00FE0585" w:rsidRPr="00141A32">
        <w:rPr>
          <w:rFonts w:eastAsia="Times New Roman" w:cs="Times New Roman"/>
          <w:color w:val="000000"/>
          <w:shd w:val="clear" w:color="auto" w:fill="FFFFFF"/>
        </w:rPr>
        <w:t xml:space="preserve">-inhibition of PlxnA4 occurs </w:t>
      </w:r>
      <w:r w:rsidR="00FE0585" w:rsidRPr="00141A32">
        <w:rPr>
          <w:rFonts w:eastAsia="Times New Roman" w:cs="Times New Roman"/>
          <w:color w:val="000000"/>
          <w:shd w:val="clear" w:color="auto" w:fill="FFFFFF"/>
        </w:rPr>
        <w:fldChar w:fldCharType="begin"/>
      </w:r>
      <w:r w:rsidR="00FE0585" w:rsidRPr="00141A32">
        <w:rPr>
          <w:rFonts w:eastAsia="Times New Roman" w:cs="Times New Roman"/>
          <w:color w:val="000000"/>
          <w:shd w:val="clear" w:color="auto" w:fill="FFFFFF"/>
        </w:rPr>
        <w:instrText xml:space="preserve"> ADDIN EN.CITE &lt;EndNote&gt;&lt;Cite&gt;&lt;Author&gt;Haklai-Topper&lt;/Author&gt;&lt;Year&gt;2010&lt;/Year&gt;&lt;RecNum&gt;486&lt;/RecNum&gt;&lt;DisplayText&gt;(Haklai-Topper et al., 2010)&lt;/DisplayText&gt;&lt;record&gt;&lt;rec-number&gt;486&lt;/rec-number&gt;&lt;foreign-keys&gt;&lt;key app="EN" db-id="9tepevz920pr0sepf2959f2s0awfdxfv5zx2" timestamp="1463321502"&gt;486&lt;/key&gt;&lt;/foreign-keys&gt;&lt;ref-type name="Journal Article"&gt;17&lt;/ref-type&gt;&lt;contributors&gt;&lt;authors&gt;&lt;author&gt;Haklai-Topper, Liat&lt;/author&gt;&lt;author&gt;Mlechkovich, Guy&lt;/author&gt;&lt;author&gt;Savariego, Dana&lt;/author&gt;&lt;author&gt;Gokhman, Irena&lt;/author&gt;&lt;author&gt;Yaron, Avraham&lt;/author&gt;&lt;/authors&gt;&lt;/contributors&gt;&lt;titles&gt;&lt;title&gt;Cis interaction between Semaphorin6A and Plexin-A4 modulates the repulsive response to Sema6A&lt;/title&gt;&lt;secondary-title&gt;The EMBO Journal&lt;/secondary-title&gt;&lt;/titles&gt;&lt;periodical&gt;&lt;full-title&gt;The EMBO Journal&lt;/full-title&gt;&lt;/periodical&gt;&lt;pages&gt;2635-2645&lt;/pages&gt;&lt;volume&gt;29&lt;/volume&gt;&lt;number&gt;15&lt;/number&gt;&lt;dates&gt;&lt;year&gt;2010&lt;/year&gt;&lt;pub-dates&gt;&lt;date&gt;07/06&amp;#xD;12/27/received&amp;#xD;06/10/accepted&lt;/date&gt;&lt;/pub-dates&gt;&lt;/dates&gt;&lt;publisher&gt;Nature Publishing Group&lt;/publisher&gt;&lt;isbn&gt;0261-4189&amp;#xD;1460-2075&lt;/isbn&gt;&lt;accession-num&gt;PMC2928682&lt;/accession-num&gt;&lt;urls&gt;&lt;related-urls&gt;&lt;url&gt;http://www.ncbi.nlm.nih.gov/pmc/articles/PMC2928682/&lt;/url&gt;&lt;/related-urls&gt;&lt;/urls&gt;&lt;electronic-resource-num&gt;10.1038/emboj.2010.147&lt;/electronic-resource-num&gt;&lt;remote-database-name&gt;PMC&lt;/remote-database-name&gt;&lt;/record&gt;&lt;/Cite&gt;&lt;/EndNote&gt;</w:instrText>
      </w:r>
      <w:r w:rsidR="00FE0585" w:rsidRPr="00141A32">
        <w:rPr>
          <w:rFonts w:eastAsia="Times New Roman" w:cs="Times New Roman"/>
          <w:color w:val="000000"/>
          <w:shd w:val="clear" w:color="auto" w:fill="FFFFFF"/>
        </w:rPr>
        <w:fldChar w:fldCharType="separate"/>
      </w:r>
      <w:r w:rsidR="00FE0585" w:rsidRPr="00141A32">
        <w:rPr>
          <w:rFonts w:eastAsia="Times New Roman" w:cs="Times New Roman"/>
          <w:noProof/>
          <w:color w:val="000000"/>
          <w:shd w:val="clear" w:color="auto" w:fill="FFFFFF"/>
        </w:rPr>
        <w:t>(Haklai-Topper et al., 2010)</w:t>
      </w:r>
      <w:r w:rsidR="00FE0585" w:rsidRPr="00141A32">
        <w:rPr>
          <w:rFonts w:eastAsia="Times New Roman" w:cs="Times New Roman"/>
          <w:color w:val="000000"/>
          <w:shd w:val="clear" w:color="auto" w:fill="FFFFFF"/>
        </w:rPr>
        <w:fldChar w:fldCharType="end"/>
      </w:r>
      <w:r w:rsidR="00FE0585" w:rsidRPr="00141A32">
        <w:rPr>
          <w:rFonts w:eastAsia="Times New Roman" w:cs="Times New Roman"/>
          <w:color w:val="000000"/>
          <w:shd w:val="clear" w:color="auto" w:fill="FFFFFF"/>
        </w:rPr>
        <w:t>.</w:t>
      </w:r>
    </w:p>
    <w:p w14:paraId="59E5A6C2" w14:textId="2387EEE9" w:rsidR="000C4FC7" w:rsidRPr="00FE0585" w:rsidRDefault="00986D0C" w:rsidP="00576E85">
      <w:pPr>
        <w:jc w:val="both"/>
        <w:rPr>
          <w:rFonts w:cs="Arial"/>
        </w:rPr>
      </w:pPr>
      <w:r w:rsidRPr="00B02DCF">
        <w:rPr>
          <w:rFonts w:cs="Arial"/>
          <w:i/>
        </w:rPr>
        <w:lastRenderedPageBreak/>
        <w:t xml:space="preserve">Semas and Plexins in </w:t>
      </w:r>
      <w:r w:rsidR="00C0006C">
        <w:rPr>
          <w:rFonts w:cs="Arial"/>
          <w:i/>
        </w:rPr>
        <w:t>neuronal</w:t>
      </w:r>
      <w:r w:rsidRPr="00B02DCF">
        <w:rPr>
          <w:rFonts w:cs="Arial"/>
          <w:i/>
        </w:rPr>
        <w:t xml:space="preserve"> migration and </w:t>
      </w:r>
      <w:r w:rsidR="006C5884">
        <w:rPr>
          <w:rFonts w:cs="Arial"/>
          <w:i/>
        </w:rPr>
        <w:t xml:space="preserve">other </w:t>
      </w:r>
      <w:r w:rsidRPr="00B02DCF">
        <w:rPr>
          <w:rFonts w:cs="Arial"/>
          <w:i/>
        </w:rPr>
        <w:t xml:space="preserve">non-canonical roles. </w:t>
      </w:r>
    </w:p>
    <w:p w14:paraId="22F26ECD" w14:textId="76C2EF55" w:rsidR="00986D0C" w:rsidRPr="000C4FC7" w:rsidRDefault="00986D0C" w:rsidP="00576E85">
      <w:pPr>
        <w:jc w:val="both"/>
        <w:rPr>
          <w:rFonts w:cs="Arial"/>
          <w:i/>
        </w:rPr>
      </w:pPr>
      <w:r w:rsidRPr="00B02DCF">
        <w:rPr>
          <w:rFonts w:cs="Arial"/>
        </w:rPr>
        <w:t xml:space="preserve">Cellular migration during development is a highly regulated process, for example </w:t>
      </w:r>
      <w:r w:rsidR="000C4FC7">
        <w:rPr>
          <w:rFonts w:cs="Arial"/>
        </w:rPr>
        <w:t xml:space="preserve">in neuronal </w:t>
      </w:r>
      <w:r w:rsidR="00444484">
        <w:rPr>
          <w:rFonts w:cs="Arial"/>
        </w:rPr>
        <w:t>development,</w:t>
      </w:r>
      <w:r w:rsidR="000C4FC7">
        <w:rPr>
          <w:rFonts w:cs="Arial"/>
        </w:rPr>
        <w:t xml:space="preserve"> </w:t>
      </w:r>
      <w:r w:rsidRPr="00B02DCF">
        <w:rPr>
          <w:rFonts w:cs="Arial"/>
        </w:rPr>
        <w:t>differentiated neurons must navigate a complex environment to reach their final target. Growth cones are highly dynamic structures consisting of stiff microtubules in the center towards the axon and more flexible f-actin in the distal lamellopodia and filopodia projections. The migrating growth cone responds to chemorepulsive and chemo attractive diffusible signals, and bound contact repulsive and attractive si</w:t>
      </w:r>
      <w:r w:rsidR="005D3389">
        <w:rPr>
          <w:rFonts w:cs="Arial"/>
        </w:rPr>
        <w:t xml:space="preserve">gnals. Classically, Semas </w:t>
      </w:r>
      <w:r w:rsidRPr="00B02DCF">
        <w:rPr>
          <w:rFonts w:cs="Arial"/>
        </w:rPr>
        <w:t xml:space="preserve">were discovered to mediate axonal migration during development as chemorepulsive cues </w:t>
      </w:r>
      <w:r w:rsidRPr="00B02DCF">
        <w:rPr>
          <w:rFonts w:cs="Arial"/>
        </w:rPr>
        <w:fldChar w:fldCharType="begin"/>
      </w:r>
      <w:r w:rsidRPr="00B02DCF">
        <w:rPr>
          <w:rFonts w:cs="Arial"/>
        </w:rPr>
        <w:instrText xml:space="preserve"> ADDIN EN.CITE &lt;EndNote&gt;&lt;Cite&gt;&lt;Author&gt;Luo&lt;/Author&gt;&lt;Year&gt;1993&lt;/Year&gt;&lt;RecNum&gt;423&lt;/RecNum&gt;&lt;DisplayText&gt;(Luo et al., 1993)&lt;/DisplayText&gt;&lt;record&gt;&lt;rec-number&gt;423&lt;/rec-number&gt;&lt;foreign-keys&gt;&lt;key app="EN" db-id="9tepevz920pr0sepf2959f2s0awfdxfv5zx2" timestamp="1455033701"&gt;423&lt;/key&gt;&lt;/foreign-keys&gt;&lt;ref-type name="Journal Article"&gt;17&lt;/ref-type&gt;&lt;contributors&gt;&lt;authors&gt;&lt;author&gt;Luo, Yuling&lt;/author&gt;&lt;author&gt;Raible, David&lt;/author&gt;&lt;author&gt;Raper, Jonathan A.&lt;/author&gt;&lt;/authors&gt;&lt;/contributors&gt;&lt;titles&gt;&lt;title&gt;Collapsin: A protein in brain that induces the collapse and paralysis of neuronal growth cones&lt;/title&gt;&lt;secondary-title&gt;Cell&lt;/secondary-title&gt;&lt;/titles&gt;&lt;periodical&gt;&lt;full-title&gt;Cell&lt;/full-title&gt;&lt;abbr-1&gt;Cell&lt;/abbr-1&gt;&lt;/periodical&gt;&lt;pages&gt;217-227&lt;/pages&gt;&lt;volume&gt;75&lt;/volume&gt;&lt;number&gt;2&lt;/number&gt;&lt;dates&gt;&lt;year&gt;1993&lt;/year&gt;&lt;pub-dates&gt;&lt;date&gt;10/22/&lt;/date&gt;&lt;/pub-dates&gt;&lt;/dates&gt;&lt;isbn&gt;0092-8674&lt;/isbn&gt;&lt;urls&gt;&lt;related-urls&gt;&lt;url&gt;http://www.sciencedirect.com/science/article/pii/009286749380064L&lt;/url&gt;&lt;/related-urls&gt;&lt;/urls&gt;&lt;electronic-resource-num&gt;http://dx.doi.org/10.1016/0092-8674(93)80064-L&lt;/electronic-resource-num&gt;&lt;/record&gt;&lt;/Cite&gt;&lt;/EndNote&gt;</w:instrText>
      </w:r>
      <w:r w:rsidRPr="00B02DCF">
        <w:rPr>
          <w:rFonts w:cs="Arial"/>
        </w:rPr>
        <w:fldChar w:fldCharType="separate"/>
      </w:r>
      <w:r w:rsidRPr="00B02DCF">
        <w:rPr>
          <w:rFonts w:cs="Arial"/>
          <w:noProof/>
        </w:rPr>
        <w:t>(Luo et al., 1993)</w:t>
      </w:r>
      <w:r w:rsidRPr="00B02DCF">
        <w:rPr>
          <w:rFonts w:cs="Arial"/>
        </w:rPr>
        <w:fldChar w:fldCharType="end"/>
      </w:r>
      <w:r w:rsidRPr="00B02DCF">
        <w:rPr>
          <w:rFonts w:cs="Arial"/>
        </w:rPr>
        <w:t xml:space="preserve">. Using chick brain dorsal root ganglion neurons, Luo discovered the first secreted repulsive guidance cue and named it collapsin (later to be named Sema3A), due to its role in grown cone collapse. When growth cones interact with a repulsive cue, filopodia retract and </w:t>
      </w:r>
      <w:r w:rsidR="00BC5F68" w:rsidRPr="00B02DCF">
        <w:rPr>
          <w:rFonts w:cs="Arial"/>
        </w:rPr>
        <w:t>cause</w:t>
      </w:r>
      <w:r w:rsidRPr="00B02DCF">
        <w:rPr>
          <w:rFonts w:cs="Arial"/>
        </w:rPr>
        <w:t xml:space="preserve"> a temporary paralysis in migration until the cytoskeleton can recover </w:t>
      </w:r>
      <w:r w:rsidRPr="00B02DCF">
        <w:rPr>
          <w:rFonts w:cs="Arial"/>
        </w:rPr>
        <w:fldChar w:fldCharType="begin">
          <w:fldData xml:space="preserve">PEVuZE5vdGU+PENpdGU+PEF1dGhvcj5TY2htaWR0PC9BdXRob3I+PFllYXI+MjAwNzwvWWVhcj48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</w:fldData>
        </w:fldChar>
      </w:r>
      <w:r w:rsidRPr="00B02DCF">
        <w:rPr>
          <w:rFonts w:cs="Arial"/>
        </w:rPr>
        <w:instrText xml:space="preserve"> ADDIN EN.CITE </w:instrText>
      </w:r>
      <w:r w:rsidRPr="00B02DCF">
        <w:rPr>
          <w:rFonts w:cs="Arial"/>
        </w:rPr>
        <w:fldChar w:fldCharType="begin">
          <w:fldData xml:space="preserve">PEVuZE5vdGU+PENpdGU+PEF1dGhvcj5TY2htaWR0PC9BdXRob3I+PFllYXI+MjAwNzwvWWVhcj48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(Buel et al., 2010; Schmidt and Strittmatter, 2007)</w:t>
      </w:r>
      <w:r w:rsidRPr="00B02DCF">
        <w:rPr>
          <w:rFonts w:cs="Arial"/>
        </w:rPr>
        <w:fldChar w:fldCharType="end"/>
      </w:r>
      <w:r w:rsidRPr="00B02DCF">
        <w:rPr>
          <w:rFonts w:cs="Arial"/>
        </w:rPr>
        <w:t xml:space="preserve">. </w:t>
      </w:r>
      <w:r w:rsidR="004E05A3">
        <w:rPr>
          <w:rFonts w:cs="Arial"/>
        </w:rPr>
        <w:t>Documented neuronal roles of Plxna2 and Sema6A</w:t>
      </w:r>
      <w:r w:rsidR="004E05A3" w:rsidRPr="004E05A3">
        <w:rPr>
          <w:rFonts w:cs="Arial"/>
        </w:rPr>
        <w:t xml:space="preserve"> include </w:t>
      </w:r>
      <w:r w:rsidR="004E05A3" w:rsidRPr="004E05A3">
        <w:t>neuronal positioning in the cerebellum (Renaud and Chetodal 2014, Renaud et al., 2008), lamination of the hippocampus (Tawarayama et al., 2010), and guidance of the corticospi</w:t>
      </w:r>
      <w:r w:rsidR="00E63764">
        <w:t>nal tract (Runker at al., 2008).</w:t>
      </w:r>
      <w:r w:rsidR="004E05A3" w:rsidRPr="00FA0BCD">
        <w:rPr>
          <w:rFonts w:ascii="Arial" w:hAnsi="Arial"/>
        </w:rPr>
        <w:t xml:space="preserve"> </w:t>
      </w:r>
      <w:r w:rsidRPr="00B02DCF">
        <w:rPr>
          <w:rFonts w:cs="Arial"/>
        </w:rPr>
        <w:t>Semas and Plxns are not only expressed by and guide the migration of neuronal tissues</w:t>
      </w:r>
      <w:r w:rsidR="00950389">
        <w:rPr>
          <w:rFonts w:cs="Arial"/>
        </w:rPr>
        <w:t>, many non-canonical</w:t>
      </w:r>
      <w:r w:rsidRPr="00B02DCF">
        <w:rPr>
          <w:rFonts w:cs="Arial"/>
        </w:rPr>
        <w:t xml:space="preserve"> roles </w:t>
      </w:r>
      <w:r w:rsidR="00950389">
        <w:rPr>
          <w:rFonts w:cs="Arial"/>
        </w:rPr>
        <w:t xml:space="preserve">are </w:t>
      </w:r>
      <w:r w:rsidRPr="00B02DCF">
        <w:rPr>
          <w:rFonts w:cs="Arial"/>
        </w:rPr>
        <w:t>being elucidated</w:t>
      </w:r>
      <w:r w:rsidR="00950389">
        <w:rPr>
          <w:rFonts w:cs="Arial"/>
        </w:rPr>
        <w:t>,</w:t>
      </w:r>
      <w:r w:rsidR="00E63764">
        <w:rPr>
          <w:rFonts w:cs="Arial"/>
        </w:rPr>
        <w:t xml:space="preserve"> </w:t>
      </w:r>
      <w:r w:rsidRPr="00B02DCF">
        <w:rPr>
          <w:rFonts w:cs="Arial"/>
        </w:rPr>
        <w:t>mainly in controlling cellular migration and p</w:t>
      </w:r>
      <w:r w:rsidR="00950389">
        <w:rPr>
          <w:rFonts w:cs="Arial"/>
        </w:rPr>
        <w:t xml:space="preserve">roliferation during development </w:t>
      </w:r>
      <w:r w:rsidR="00950389" w:rsidRPr="00B02DCF">
        <w:rPr>
          <w:rFonts w:cs="Arial"/>
        </w:rPr>
        <w:fldChar w:fldCharType="begin"/>
      </w:r>
      <w:r w:rsidR="00950389" w:rsidRPr="00B02DCF">
        <w:rPr>
          <w:rFonts w:cs="Arial"/>
        </w:rPr>
        <w:instrText xml:space="preserve"> ADDIN EN.CITE &lt;EndNote&gt;&lt;Cite&gt;&lt;Author&gt;Perälä&lt;/Author&gt;&lt;Year&gt;2012&lt;/Year&gt;&lt;RecNum&gt;482&lt;/RecNum&gt;&lt;DisplayText&gt;(Perälä et al., 2012)&lt;/DisplayText&gt;&lt;record&gt;&lt;rec-number&gt;482&lt;/rec-number&gt;&lt;foreign-keys&gt;&lt;key app="EN" db-id="9tepevz920pr0sepf2959f2s0awfdxfv5zx2" timestamp="1463169024"&gt;482&lt;/key&gt;&lt;/foreign-keys&gt;&lt;ref-type name="Journal Article"&gt;17&lt;/ref-type&gt;&lt;contributors&gt;&lt;authors&gt;&lt;author&gt;Perälä, Nina&lt;/author&gt;&lt;author&gt;Sariola, Hannu&lt;/author&gt;&lt;author&gt;Immonen, Tiina&lt;/author&gt;&lt;/authors&gt;&lt;/contributors&gt;&lt;auth-address&gt;Institute of Biomedicine/Biochemistry and Developmental Biology, Biomedicum Helsinki, University of Helsinki, Finland.&lt;/auth-address&gt;&lt;titles&gt;&lt;title&gt;More than nervous: the emerging roles of plexins&lt;/title&gt;&lt;secondary-title&gt;Differentiation; research in biological diversity&lt;/secondary-title&gt;&lt;alt-title&gt;Differentiation&lt;/alt-title&gt;&lt;/titles&gt;&lt;periodical&gt;&lt;full-title&gt;Differentiation; research in biological diversity&lt;/full-title&gt;&lt;abbr-1&gt;Differentiation&lt;/abbr-1&gt;&lt;/periodical&gt;&lt;alt-periodical&gt;&lt;full-title&gt;Differentiation; research in biological diversity&lt;/full-title&gt;&lt;abbr-1&gt;Differentiation&lt;/abbr-1&gt;&lt;/alt-periodical&gt;&lt;pages&gt;77-91&lt;/pages&gt;&lt;volume&gt;83&lt;/volume&gt;&lt;number&gt;1&lt;/number&gt;&lt;dates&gt;&lt;year&gt;2012&lt;/year&gt;&lt;pub-dates&gt;&lt;date&gt;2012/01//&lt;/date&gt;&lt;/pub-dates&gt;&lt;/dates&gt;&lt;isbn&gt;0301-4681&lt;/isbn&gt;&lt;accession-num&gt;22099179&lt;/accession-num&gt;&lt;urls&gt;&lt;related-urls&gt;&lt;url&gt;http://europepmc.org/abstract/MED/22099179&lt;/url&gt;&lt;url&gt;http://dx.doi.org/10.1016/j.diff.2011.08.001&lt;/url&gt;&lt;/related-urls&gt;&lt;/urls&gt;&lt;remote-database-name&gt;PubMed&lt;/remote-database-name&gt;&lt;language&gt;eng&lt;/language&gt;&lt;/record&gt;&lt;/Cite&gt;&lt;/EndNote&gt;</w:instrText>
      </w:r>
      <w:r w:rsidR="00950389" w:rsidRPr="00B02DCF">
        <w:rPr>
          <w:rFonts w:cs="Arial"/>
        </w:rPr>
        <w:fldChar w:fldCharType="separate"/>
      </w:r>
      <w:r w:rsidR="00950389" w:rsidRPr="00B02DCF">
        <w:rPr>
          <w:rFonts w:cs="Arial"/>
          <w:noProof/>
        </w:rPr>
        <w:t>(Perälä et al., 2012)</w:t>
      </w:r>
      <w:r w:rsidR="00950389" w:rsidRPr="00B02DCF">
        <w:rPr>
          <w:rFonts w:cs="Arial"/>
        </w:rPr>
        <w:fldChar w:fldCharType="end"/>
      </w:r>
      <w:r w:rsidR="00950389">
        <w:rPr>
          <w:rFonts w:cs="Arial"/>
        </w:rPr>
        <w:t xml:space="preserve">. </w:t>
      </w:r>
      <w:r w:rsidRPr="00B02DCF">
        <w:rPr>
          <w:rFonts w:cs="Arial"/>
        </w:rPr>
        <w:t>Sema6D and PlxnA1 signal to control endothelial cell migration during heart development. In chicks it has been shown that in combin</w:t>
      </w:r>
      <w:r w:rsidR="00E63764">
        <w:rPr>
          <w:rFonts w:cs="Arial"/>
        </w:rPr>
        <w:t>ation with VEGFR2, Sema6D/PlxnA</w:t>
      </w:r>
      <w:r w:rsidRPr="00B02DCF">
        <w:rPr>
          <w:rFonts w:cs="Arial"/>
        </w:rPr>
        <w:t xml:space="preserve">1 promotes migration of endothelial cells, however without VEGFR2 in nearby locations, Sema6D inhibits migration. Therefore the type of receptor associated with PlxnA1 </w:t>
      </w:r>
      <w:r w:rsidR="00767239">
        <w:rPr>
          <w:rFonts w:cs="Arial"/>
        </w:rPr>
        <w:t>can dictate</w:t>
      </w:r>
      <w:r w:rsidRPr="00B02DCF">
        <w:rPr>
          <w:rFonts w:cs="Arial"/>
        </w:rPr>
        <w:t xml:space="preserve"> the downstream effect of Sema6D </w:t>
      </w:r>
      <w:r w:rsidRPr="00B02DCF">
        <w:rPr>
          <w:rFonts w:cs="Arial"/>
        </w:rPr>
        <w:fldChar w:fldCharType="begin">
          <w:fldData xml:space="preserve">PEVuZE5vdGU+PENpdGU+PEF1dGhvcj5Ub3lvZnVrdTwvQXV0aG9yPjxZZWFyPjIwMDQ8L1llYXI+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==
</w:fldData>
        </w:fldChar>
      </w:r>
      <w:r w:rsidRPr="00B02DCF">
        <w:rPr>
          <w:rFonts w:cs="Arial"/>
        </w:rPr>
        <w:instrText xml:space="preserve"> ADDIN EN.CITE </w:instrText>
      </w:r>
      <w:r w:rsidRPr="00B02DCF">
        <w:rPr>
          <w:rFonts w:cs="Arial"/>
        </w:rPr>
        <w:fldChar w:fldCharType="begin">
          <w:fldData xml:space="preserve">PEVuZE5vdGU+PENpdGU+PEF1dGhvcj5Ub3lvZnVrdTwvQXV0aG9yPjxZZWFyPjIwMDQ8L1llYXI+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==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(Toyofuku et al., 2004)</w:t>
      </w:r>
      <w:r w:rsidRPr="00B02DCF">
        <w:rPr>
          <w:rFonts w:cs="Arial"/>
        </w:rPr>
        <w:fldChar w:fldCharType="end"/>
      </w:r>
      <w:r w:rsidRPr="00B02DCF">
        <w:rPr>
          <w:rFonts w:cs="Arial"/>
        </w:rPr>
        <w:t>.  Semas and Plxns guide cardiac neural crest cells (CNCCs) as they migrate from the cranial neural tube to their target at the outflow tract of the developing heart. In chicks, PlxnA2/Sema6A/B repulsive signaling drives initial delamination of CNCCs and migration from the neural tube and migratory CNCCs are then guided towards their target by attractive Sema3C/PlxnA1/Nrp-1 signaling. Semas and Plxns are important f</w:t>
      </w:r>
      <w:r w:rsidR="00767239">
        <w:rPr>
          <w:rFonts w:cs="Arial"/>
        </w:rPr>
        <w:t>or cellular proliferation as shown in the developing kidney</w:t>
      </w:r>
      <w:r w:rsidRPr="00B02DCF">
        <w:rPr>
          <w:rFonts w:cs="Arial"/>
        </w:rPr>
        <w:t xml:space="preserve"> in mice. In PlxnB2 -/- mice, proliferation rates in kidney epithelium are decreased. Sema4C and</w:t>
      </w:r>
      <w:r w:rsidR="006A7B26">
        <w:rPr>
          <w:rFonts w:cs="Arial"/>
        </w:rPr>
        <w:t xml:space="preserve"> </w:t>
      </w:r>
      <w:r w:rsidRPr="00B02DCF">
        <w:rPr>
          <w:rFonts w:cs="Arial"/>
        </w:rPr>
        <w:t xml:space="preserve">PlxnB2 modulate downstream GDNF </w:t>
      </w:r>
      <w:r w:rsidR="00390E69">
        <w:rPr>
          <w:rFonts w:cs="Arial"/>
        </w:rPr>
        <w:t xml:space="preserve">(Glial cell derived neurotropic factor) </w:t>
      </w:r>
      <w:r w:rsidRPr="00B02DCF">
        <w:rPr>
          <w:rFonts w:cs="Arial"/>
        </w:rPr>
        <w:t>signaling through PlxnB2s interaction with Ret receptors</w:t>
      </w:r>
      <w:r w:rsidR="004F78E8">
        <w:rPr>
          <w:rFonts w:cs="Arial"/>
        </w:rPr>
        <w:t xml:space="preserve"> to regulate proliferation</w:t>
      </w:r>
      <w:r w:rsidRPr="00B02DCF">
        <w:rPr>
          <w:rFonts w:cs="Arial"/>
        </w:rPr>
        <w:t xml:space="preserve"> </w:t>
      </w:r>
      <w:r w:rsidRPr="00B02DCF">
        <w:rPr>
          <w:rFonts w:cs="Arial"/>
        </w:rPr>
        <w:fldChar w:fldCharType="begin">
          <w:fldData xml:space="preserve">PEVuZE5vdGU+PENpdGU+PEF1dGhvcj5QZXJhbGE8L0F1dGhvcj48WWVhcj4yMDExPC9ZZWFyPjxS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</w:fldData>
        </w:fldChar>
      </w:r>
      <w:r w:rsidRPr="00B02DCF">
        <w:rPr>
          <w:rFonts w:cs="Arial"/>
        </w:rPr>
        <w:instrText xml:space="preserve"> ADDIN EN.CITE </w:instrText>
      </w:r>
      <w:r w:rsidRPr="00B02DCF">
        <w:rPr>
          <w:rFonts w:cs="Arial"/>
        </w:rPr>
        <w:fldChar w:fldCharType="begin">
          <w:fldData xml:space="preserve">PEVuZE5vdGU+PENpdGU+PEF1dGhvcj5QZXJhbGE8L0F1dGhvcj48WWVhcj4yMDExPC9ZZWFyPjxS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(Perala et al., 2011)</w:t>
      </w:r>
      <w:r w:rsidRPr="00B02DCF">
        <w:rPr>
          <w:rFonts w:cs="Arial"/>
        </w:rPr>
        <w:fldChar w:fldCharType="end"/>
      </w:r>
      <w:r w:rsidRPr="00B02DCF">
        <w:rPr>
          <w:rFonts w:cs="Arial"/>
        </w:rPr>
        <w:t>. Semas and Plxns are also importan</w:t>
      </w:r>
      <w:r w:rsidR="006A7B26">
        <w:rPr>
          <w:rFonts w:cs="Arial"/>
        </w:rPr>
        <w:t xml:space="preserve">t for blood vessel development. </w:t>
      </w:r>
      <w:r w:rsidRPr="00B02DCF">
        <w:rPr>
          <w:rFonts w:cs="Arial"/>
        </w:rPr>
        <w:t xml:space="preserve">It has been shown in mice that </w:t>
      </w:r>
      <w:r w:rsidRPr="00B02DCF">
        <w:rPr>
          <w:rFonts w:cs="Arial"/>
          <w:i/>
        </w:rPr>
        <w:t>Sema6A</w:t>
      </w:r>
      <w:r w:rsidRPr="00B02DCF">
        <w:rPr>
          <w:rFonts w:cs="Arial"/>
        </w:rPr>
        <w:t xml:space="preserve"> is expressed in endothelial cells and can modulate the expression of VEGFR2, influencing cell survival and growth </w:t>
      </w:r>
      <w:r w:rsidRPr="00B02DCF">
        <w:rPr>
          <w:rFonts w:cs="Arial"/>
        </w:rPr>
        <w:fldChar w:fldCharType="begin">
          <w:fldData xml:space="preserve">PEVuZE5vdGU+PENpdGU+PEF1dGhvcj5TZWdhcnJhPC9BdXRob3I+PFllYXI+MjAxMjwvWWVhcj48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==
</w:fldData>
        </w:fldChar>
      </w:r>
      <w:r w:rsidRPr="00B02DCF">
        <w:rPr>
          <w:rFonts w:cs="Arial"/>
        </w:rPr>
        <w:instrText xml:space="preserve"> ADDIN EN.CITE </w:instrText>
      </w:r>
      <w:r w:rsidRPr="00B02DCF">
        <w:rPr>
          <w:rFonts w:cs="Arial"/>
        </w:rPr>
        <w:fldChar w:fldCharType="begin">
          <w:fldData xml:space="preserve">PEVuZE5vdGU+PENpdGU+PEF1dGhvcj5TZWdhcnJhPC9BdXRob3I+PFllYXI+MjAxMjwvWWVhcj48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==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(Segarra et al., 2012)</w:t>
      </w:r>
      <w:r w:rsidRPr="00B02DCF">
        <w:rPr>
          <w:rFonts w:cs="Arial"/>
        </w:rPr>
        <w:fldChar w:fldCharType="end"/>
      </w:r>
      <w:r w:rsidR="00832A30" w:rsidRPr="00B02DCF">
        <w:rPr>
          <w:rFonts w:cs="Arial"/>
        </w:rPr>
        <w:t xml:space="preserve">. </w:t>
      </w:r>
      <w:r w:rsidRPr="00B02DCF">
        <w:rPr>
          <w:rFonts w:cs="Arial"/>
        </w:rPr>
        <w:t xml:space="preserve">In early eye development it has been shown that Sema6A and PlxnA2 work together to set up repulsive </w:t>
      </w:r>
      <w:r w:rsidR="005D3389">
        <w:rPr>
          <w:rFonts w:cs="Arial"/>
        </w:rPr>
        <w:t>domains in optic vesicles</w:t>
      </w:r>
      <w:r w:rsidRPr="00B02DCF">
        <w:rPr>
          <w:rFonts w:cs="Arial"/>
        </w:rPr>
        <w:t xml:space="preserve"> for the organization and cohesion of </w:t>
      </w:r>
      <w:r w:rsidR="005D3389">
        <w:rPr>
          <w:rFonts w:cs="Arial"/>
        </w:rPr>
        <w:t xml:space="preserve">retinal precursor cells </w:t>
      </w:r>
      <w:r w:rsidR="00E8607F">
        <w:rPr>
          <w:rFonts w:cs="Arial"/>
        </w:rPr>
        <w:t xml:space="preserve">(RPCs) </w:t>
      </w:r>
      <w:r w:rsidRPr="00B02DCF">
        <w:rPr>
          <w:rFonts w:cs="Arial"/>
        </w:rPr>
        <w:t xml:space="preserve">during early migration </w:t>
      </w:r>
      <w:r w:rsidRPr="00B02DCF">
        <w:rPr>
          <w:rFonts w:cs="Arial"/>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Pr="00B02DCF">
        <w:rPr>
          <w:rFonts w:cs="Arial"/>
        </w:rPr>
        <w:instrText xml:space="preserve"> ADDIN EN.CITE </w:instrText>
      </w:r>
      <w:r w:rsidRPr="00B02DCF">
        <w:rPr>
          <w:rFonts w:cs="Arial"/>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Pr="00B02DCF">
        <w:rPr>
          <w:rFonts w:cs="Arial"/>
        </w:rPr>
        <w:instrText xml:space="preserve"> ADDIN EN.CITE.DATA </w:instrText>
      </w:r>
      <w:r w:rsidRPr="00B02DCF">
        <w:rPr>
          <w:rFonts w:cs="Arial"/>
        </w:rPr>
      </w:r>
      <w:r w:rsidRPr="00B02DCF">
        <w:rPr>
          <w:rFonts w:cs="Arial"/>
        </w:rPr>
        <w:fldChar w:fldCharType="end"/>
      </w:r>
      <w:r w:rsidRPr="00B02DCF">
        <w:rPr>
          <w:rFonts w:cs="Arial"/>
        </w:rPr>
      </w:r>
      <w:r w:rsidRPr="00B02DCF">
        <w:rPr>
          <w:rFonts w:cs="Arial"/>
        </w:rPr>
        <w:fldChar w:fldCharType="separate"/>
      </w:r>
      <w:r w:rsidRPr="00B02DCF">
        <w:rPr>
          <w:rFonts w:cs="Arial"/>
          <w:noProof/>
        </w:rPr>
        <w:t>(Ebert et al., 2014)</w:t>
      </w:r>
      <w:r w:rsidRPr="00B02DCF">
        <w:rPr>
          <w:rFonts w:cs="Arial"/>
        </w:rPr>
        <w:fldChar w:fldCharType="end"/>
      </w:r>
      <w:r w:rsidR="005D3389">
        <w:rPr>
          <w:rFonts w:cs="Arial"/>
        </w:rPr>
        <w:t>. W</w:t>
      </w:r>
      <w:r w:rsidRPr="00B02DCF">
        <w:rPr>
          <w:rFonts w:cs="Arial"/>
        </w:rPr>
        <w:t xml:space="preserve">e propose an additional novel role </w:t>
      </w:r>
      <w:r w:rsidR="005D3389">
        <w:rPr>
          <w:rFonts w:cs="Arial"/>
        </w:rPr>
        <w:t xml:space="preserve">for Sema6a and PlxnA2 </w:t>
      </w:r>
      <w:r w:rsidRPr="00B02DCF">
        <w:rPr>
          <w:rFonts w:cs="Arial"/>
        </w:rPr>
        <w:t xml:space="preserve">in </w:t>
      </w:r>
      <w:r w:rsidR="005D3389">
        <w:rPr>
          <w:rFonts w:cs="Arial"/>
        </w:rPr>
        <w:t xml:space="preserve">the regulation of </w:t>
      </w:r>
      <w:r w:rsidRPr="00B02DCF">
        <w:rPr>
          <w:rFonts w:cs="Arial"/>
        </w:rPr>
        <w:t xml:space="preserve">proliferation of RPCS, </w:t>
      </w:r>
      <w:r w:rsidR="005D3389">
        <w:rPr>
          <w:rFonts w:cs="Arial"/>
        </w:rPr>
        <w:t xml:space="preserve">and aim to investigate downstream </w:t>
      </w:r>
      <w:r w:rsidR="00E8607F">
        <w:rPr>
          <w:rFonts w:cs="Arial"/>
        </w:rPr>
        <w:t>gene targets,</w:t>
      </w:r>
      <w:r w:rsidR="005D3389">
        <w:rPr>
          <w:rFonts w:cs="Arial"/>
        </w:rPr>
        <w:t xml:space="preserve"> signaling </w:t>
      </w:r>
      <w:r w:rsidR="00E8607F">
        <w:rPr>
          <w:rFonts w:cs="Arial"/>
        </w:rPr>
        <w:t>events,</w:t>
      </w:r>
      <w:r w:rsidR="005D3389">
        <w:rPr>
          <w:rFonts w:cs="Arial"/>
        </w:rPr>
        <w:t xml:space="preserve"> </w:t>
      </w:r>
      <w:r w:rsidR="00E8607F">
        <w:rPr>
          <w:rFonts w:cs="Arial"/>
        </w:rPr>
        <w:t>and possible roles of other PlxnA family member</w:t>
      </w:r>
      <w:r w:rsidR="005D3389">
        <w:rPr>
          <w:rFonts w:cs="Arial"/>
        </w:rPr>
        <w:t>s</w:t>
      </w:r>
      <w:r w:rsidR="000A6F3B">
        <w:rPr>
          <w:rFonts w:cs="Arial"/>
        </w:rPr>
        <w:t xml:space="preserve"> in early eye development.</w:t>
      </w:r>
      <w:r w:rsidRPr="00B02DCF">
        <w:rPr>
          <w:rFonts w:cs="Arial"/>
        </w:rPr>
        <w:t xml:space="preserve"> </w:t>
      </w:r>
    </w:p>
    <w:p w14:paraId="71650C25" w14:textId="77777777" w:rsidR="003B055F" w:rsidRPr="00B02DCF" w:rsidRDefault="003B055F" w:rsidP="00576E85">
      <w:pPr>
        <w:jc w:val="both"/>
        <w:rPr>
          <w:rFonts w:cs="Arial"/>
        </w:rPr>
      </w:pPr>
    </w:p>
    <w:p w14:paraId="499167F1" w14:textId="0C54B919" w:rsidR="00986D0C" w:rsidRPr="00B02DCF" w:rsidRDefault="00986D0C" w:rsidP="00576E85">
      <w:pPr>
        <w:jc w:val="both"/>
        <w:rPr>
          <w:rFonts w:cs="Arial"/>
          <w:u w:val="single"/>
        </w:rPr>
      </w:pPr>
      <w:r w:rsidRPr="00B02DCF">
        <w:rPr>
          <w:rFonts w:cs="Arial"/>
          <w:b/>
          <w:bCs/>
          <w:u w:val="single"/>
        </w:rPr>
        <w:t>Aim 1</w:t>
      </w:r>
      <w:r w:rsidRPr="00B02DCF">
        <w:rPr>
          <w:rFonts w:cs="Arial"/>
          <w:bCs/>
          <w:u w:val="single"/>
        </w:rPr>
        <w:t>- Using functi</w:t>
      </w:r>
      <w:r w:rsidR="00E8607F">
        <w:rPr>
          <w:rFonts w:cs="Arial"/>
          <w:bCs/>
          <w:u w:val="single"/>
        </w:rPr>
        <w:t>onal developmental methods</w:t>
      </w:r>
      <w:r w:rsidRPr="00B02DCF">
        <w:rPr>
          <w:rFonts w:cs="Arial"/>
          <w:bCs/>
          <w:u w:val="single"/>
        </w:rPr>
        <w:t xml:space="preserve"> to elucidate roles of genes </w:t>
      </w:r>
      <w:r w:rsidRPr="00B02DCF">
        <w:rPr>
          <w:rFonts w:cs="Arial"/>
          <w:u w:val="single"/>
        </w:rPr>
        <w:t xml:space="preserve">identified downstream of Sema6A/PlexinA2 signaling during </w:t>
      </w:r>
      <w:r w:rsidR="00405B37">
        <w:rPr>
          <w:rFonts w:cs="Arial"/>
          <w:u w:val="single"/>
        </w:rPr>
        <w:t xml:space="preserve">early </w:t>
      </w:r>
      <w:r w:rsidRPr="00B02DCF">
        <w:rPr>
          <w:rFonts w:cs="Arial"/>
          <w:u w:val="single"/>
        </w:rPr>
        <w:t>eye development.</w:t>
      </w:r>
    </w:p>
    <w:p w14:paraId="3798F2EC" w14:textId="4E2A671E" w:rsidR="00986D0C" w:rsidRPr="00AB0B86" w:rsidRDefault="00986D0C" w:rsidP="00576E85">
      <w:pPr>
        <w:jc w:val="both"/>
        <w:rPr>
          <w:rFonts w:cs="Arial"/>
          <w:b/>
        </w:rPr>
      </w:pPr>
      <w:r w:rsidRPr="00B02DCF">
        <w:rPr>
          <w:rFonts w:cs="Arial"/>
          <w:b/>
        </w:rPr>
        <w:t xml:space="preserve">1a) Introduction. </w:t>
      </w:r>
      <w:r w:rsidRPr="00B02DCF">
        <w:rPr>
          <w:rFonts w:cs="Arial"/>
        </w:rPr>
        <w:t xml:space="preserve">Sema and Plxn signaling is important for many aspects of development, but we have yet to fully understand the downstream gene regulation imposed by this pathway. Using RNA isolated from control, Sema6A </w:t>
      </w:r>
      <w:r w:rsidR="00036DF0">
        <w:rPr>
          <w:rFonts w:cs="Arial"/>
        </w:rPr>
        <w:t>morphant</w:t>
      </w:r>
      <w:r w:rsidRPr="00B02DCF">
        <w:rPr>
          <w:rFonts w:cs="Arial"/>
        </w:rPr>
        <w:t xml:space="preserve">, and PlxnA2 </w:t>
      </w:r>
      <w:r w:rsidR="00036DF0">
        <w:rPr>
          <w:rFonts w:cs="Arial"/>
        </w:rPr>
        <w:t>morphant</w:t>
      </w:r>
      <w:r w:rsidRPr="00B02DCF">
        <w:rPr>
          <w:rFonts w:cs="Arial"/>
        </w:rPr>
        <w:t xml:space="preserve"> zebrafish embryos, a microarray was performed to identify genes that are differentially expressed when this signaling pathway is disrupted. We chose to investigate genes involved in proliferation and migration/neuronal positioning due to our discovery of these phenotypes</w:t>
      </w:r>
      <w:r w:rsidR="00F13488">
        <w:rPr>
          <w:rFonts w:cs="Arial"/>
        </w:rPr>
        <w:t xml:space="preserve"> in morphant embryos</w:t>
      </w:r>
      <w:r w:rsidRPr="00B02DCF">
        <w:rPr>
          <w:rFonts w:cs="Arial"/>
        </w:rPr>
        <w:t xml:space="preserve"> during early eye d</w:t>
      </w:r>
      <w:r w:rsidR="006A7B26">
        <w:rPr>
          <w:rFonts w:cs="Arial"/>
        </w:rPr>
        <w:t xml:space="preserve">evelopment (Fig.1). </w:t>
      </w:r>
      <w:r w:rsidRPr="00B02DCF">
        <w:rPr>
          <w:rFonts w:cs="Arial"/>
        </w:rPr>
        <w:t xml:space="preserve">This aim proposes to </w:t>
      </w:r>
      <w:r w:rsidR="00AB0B86">
        <w:rPr>
          <w:rFonts w:cs="Arial"/>
        </w:rPr>
        <w:t xml:space="preserve">test the </w:t>
      </w:r>
      <w:r w:rsidR="00AB0B86">
        <w:rPr>
          <w:rFonts w:cs="Arial"/>
          <w:b/>
        </w:rPr>
        <w:t xml:space="preserve">hypothesis that analysis of target genes downstream of PlxnA2/Sema6A will support a role for signaling in proliferation and migration of RPCs during early eye development. </w:t>
      </w:r>
      <w:r w:rsidR="00AB0B86" w:rsidRPr="00AB0B86">
        <w:rPr>
          <w:rFonts w:cs="Arial"/>
        </w:rPr>
        <w:t>The</w:t>
      </w:r>
      <w:r w:rsidR="00AB0B86">
        <w:rPr>
          <w:rFonts w:cs="Arial"/>
          <w:b/>
        </w:rPr>
        <w:t xml:space="preserve"> overall </w:t>
      </w:r>
      <w:r w:rsidR="002A211A">
        <w:rPr>
          <w:rFonts w:cs="Arial"/>
          <w:b/>
        </w:rPr>
        <w:t xml:space="preserve">goal </w:t>
      </w:r>
      <w:r w:rsidR="002A211A" w:rsidRPr="002A211A">
        <w:rPr>
          <w:rFonts w:cs="Arial"/>
        </w:rPr>
        <w:t>of this aim</w:t>
      </w:r>
      <w:r w:rsidR="00AB0B86" w:rsidRPr="002A211A">
        <w:rPr>
          <w:rFonts w:cs="Arial"/>
        </w:rPr>
        <w:t xml:space="preserve"> </w:t>
      </w:r>
      <w:r w:rsidR="00AB0B86" w:rsidRPr="00AB0B86">
        <w:rPr>
          <w:rFonts w:cs="Arial"/>
        </w:rPr>
        <w:t xml:space="preserve">is to </w:t>
      </w:r>
      <w:r w:rsidR="00CA51E3">
        <w:rPr>
          <w:rFonts w:cs="Arial"/>
        </w:rPr>
        <w:t xml:space="preserve">further </w:t>
      </w:r>
      <w:r w:rsidRPr="00B02DCF">
        <w:rPr>
          <w:rFonts w:cs="Arial"/>
        </w:rPr>
        <w:t>analyze and validate microarray r</w:t>
      </w:r>
      <w:r w:rsidR="00CA51E3">
        <w:rPr>
          <w:rFonts w:cs="Arial"/>
        </w:rPr>
        <w:t>esults, using bioinformatics,</w:t>
      </w:r>
      <w:r w:rsidRPr="00B02DCF">
        <w:rPr>
          <w:rFonts w:cs="Arial"/>
        </w:rPr>
        <w:t xml:space="preserve"> </w:t>
      </w:r>
      <w:r w:rsidRPr="00B02DCF">
        <w:rPr>
          <w:rFonts w:cs="Arial"/>
          <w:i/>
        </w:rPr>
        <w:t>in situ</w:t>
      </w:r>
      <w:r w:rsidRPr="00B02DCF">
        <w:rPr>
          <w:rFonts w:cs="Arial"/>
        </w:rPr>
        <w:t xml:space="preserve"> hybridization and </w:t>
      </w:r>
      <w:r w:rsidR="00CA51E3">
        <w:rPr>
          <w:rFonts w:cs="Arial"/>
        </w:rPr>
        <w:t xml:space="preserve">functional experiments such as immunohistochemistry </w:t>
      </w:r>
      <w:r w:rsidRPr="00B02DCF">
        <w:rPr>
          <w:rFonts w:cs="Arial"/>
        </w:rPr>
        <w:t xml:space="preserve">to further explore the roles of select genes that we find to be significantly regulated by this pathway. </w:t>
      </w:r>
    </w:p>
    <w:p w14:paraId="2BB505E5" w14:textId="77777777" w:rsidR="00B948EF" w:rsidRPr="00B02DCF" w:rsidRDefault="00B948EF" w:rsidP="00576E85">
      <w:pPr>
        <w:jc w:val="both"/>
        <w:rPr>
          <w:rFonts w:cs="Arial"/>
          <w:b/>
        </w:rPr>
      </w:pPr>
    </w:p>
    <w:p w14:paraId="01AC0D92" w14:textId="43655D97" w:rsidR="00986D0C" w:rsidRPr="00B02DCF" w:rsidRDefault="002C2DD6" w:rsidP="00576E85">
      <w:pPr>
        <w:jc w:val="both"/>
        <w:rPr>
          <w:rFonts w:cs="Arial"/>
        </w:rPr>
      </w:pPr>
      <w:r>
        <w:rPr>
          <w:rFonts w:cs="Arial"/>
          <w:noProof/>
        </w:rPr>
        <mc:AlternateContent>
          <mc:Choice Requires="wps">
            <w:drawing>
              <wp:anchor distT="0" distB="0" distL="114300" distR="114300" simplePos="0" relativeHeight="251664384" behindDoc="0" locked="0" layoutInCell="1" allowOverlap="1" wp14:anchorId="42F91308" wp14:editId="45E49CDB">
                <wp:simplePos x="0" y="0"/>
                <wp:positionH relativeFrom="column">
                  <wp:posOffset>-342900</wp:posOffset>
                </wp:positionH>
                <wp:positionV relativeFrom="paragraph">
                  <wp:posOffset>1507490</wp:posOffset>
                </wp:positionV>
                <wp:extent cx="3543300" cy="824230"/>
                <wp:effectExtent l="0" t="0" r="0" b="0"/>
                <wp:wrapTight wrapText="bothSides">
                  <wp:wrapPolygon edited="0">
                    <wp:start x="155" y="0"/>
                    <wp:lineTo x="155" y="20635"/>
                    <wp:lineTo x="21213" y="20635"/>
                    <wp:lineTo x="21213" y="0"/>
                    <wp:lineTo x="155" y="0"/>
                  </wp:wrapPolygon>
                </wp:wrapTight>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82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00CA8" w14:textId="44B282A9" w:rsidR="00AF76FA" w:rsidRPr="00934ADD" w:rsidRDefault="00AF76FA" w:rsidP="009127FF">
                            <w:pPr>
                              <w:pStyle w:val="NormalWeb"/>
                              <w:spacing w:before="0" w:beforeAutospacing="0" w:after="0" w:afterAutospacing="0"/>
                              <w:jc w:val="both"/>
                              <w:rPr>
                                <w:rFonts w:ascii="Times New Roman" w:hAnsi="Times New Roman"/>
                                <w:sz w:val="16"/>
                                <w:szCs w:val="16"/>
                              </w:rPr>
                            </w:pPr>
                            <w:r w:rsidRPr="00934ADD">
                              <w:rPr>
                                <w:rFonts w:ascii="Times New Roman" w:hAnsi="Times New Roman"/>
                                <w:b/>
                                <w:bCs/>
                                <w:color w:val="000000" w:themeColor="text1"/>
                                <w:kern w:val="24"/>
                                <w:sz w:val="16"/>
                                <w:szCs w:val="16"/>
                              </w:rPr>
                              <w:t>F</w:t>
                            </w:r>
                            <w:r>
                              <w:rPr>
                                <w:rFonts w:ascii="Times New Roman" w:hAnsi="Times New Roman"/>
                                <w:b/>
                                <w:bCs/>
                                <w:color w:val="000000" w:themeColor="text1"/>
                                <w:kern w:val="24"/>
                                <w:sz w:val="16"/>
                                <w:szCs w:val="16"/>
                              </w:rPr>
                              <w:t>igure 1</w:t>
                            </w:r>
                            <w:r w:rsidRPr="00934ADD">
                              <w:rPr>
                                <w:rFonts w:ascii="Times New Roman" w:hAnsi="Times New Roman"/>
                                <w:b/>
                                <w:bCs/>
                                <w:color w:val="000000" w:themeColor="text1"/>
                                <w:kern w:val="24"/>
                                <w:sz w:val="16"/>
                                <w:szCs w:val="16"/>
                              </w:rPr>
                              <w:t xml:space="preserve">. </w:t>
                            </w:r>
                            <w:r w:rsidRPr="00934ADD">
                              <w:rPr>
                                <w:rFonts w:ascii="Times New Roman" w:hAnsi="Times New Roman"/>
                                <w:b/>
                                <w:bCs/>
                                <w:i/>
                                <w:iCs/>
                                <w:color w:val="000000"/>
                                <w:kern w:val="24"/>
                                <w:sz w:val="16"/>
                                <w:szCs w:val="16"/>
                              </w:rPr>
                              <w:t>Sema6A</w:t>
                            </w:r>
                            <w:r w:rsidRPr="00934ADD">
                              <w:rPr>
                                <w:rFonts w:ascii="Times New Roman" w:hAnsi="Times New Roman"/>
                                <w:b/>
                                <w:bCs/>
                                <w:color w:val="000000"/>
                                <w:kern w:val="24"/>
                                <w:sz w:val="16"/>
                                <w:szCs w:val="16"/>
                              </w:rPr>
                              <w:t xml:space="preserve"> and </w:t>
                            </w:r>
                            <w:r w:rsidRPr="00934ADD">
                              <w:rPr>
                                <w:rFonts w:ascii="Times New Roman" w:hAnsi="Times New Roman"/>
                                <w:b/>
                                <w:bCs/>
                                <w:i/>
                                <w:iCs/>
                                <w:color w:val="000000"/>
                                <w:kern w:val="24"/>
                                <w:sz w:val="16"/>
                                <w:szCs w:val="16"/>
                              </w:rPr>
                              <w:t>plxnA2</w:t>
                            </w:r>
                            <w:r w:rsidRPr="00934ADD">
                              <w:rPr>
                                <w:rFonts w:ascii="Times New Roman" w:hAnsi="Times New Roman"/>
                                <w:b/>
                                <w:bCs/>
                                <w:color w:val="000000"/>
                                <w:kern w:val="24"/>
                                <w:sz w:val="16"/>
                                <w:szCs w:val="16"/>
                              </w:rPr>
                              <w:t xml:space="preserve"> knockdown leads to loss of cohesion and decreased proliferation in eye vesicles</w:t>
                            </w:r>
                            <w:r w:rsidRPr="00934ADD">
                              <w:rPr>
                                <w:rFonts w:ascii="Times New Roman" w:hAnsi="Times New Roman"/>
                                <w:color w:val="000000" w:themeColor="text1"/>
                                <w:kern w:val="24"/>
                                <w:sz w:val="16"/>
                                <w:szCs w:val="16"/>
                              </w:rPr>
                              <w:t>. A</w:t>
                            </w:r>
                            <w:r>
                              <w:rPr>
                                <w:rFonts w:ascii="Times New Roman" w:hAnsi="Times New Roman"/>
                                <w:color w:val="000000" w:themeColor="text1"/>
                                <w:kern w:val="24"/>
                                <w:sz w:val="16"/>
                                <w:szCs w:val="16"/>
                              </w:rPr>
                              <w:t>. Confocal dorsal views of 18 somite</w:t>
                            </w:r>
                            <w:r w:rsidRPr="00934ADD">
                              <w:rPr>
                                <w:rFonts w:ascii="Times New Roman" w:hAnsi="Times New Roman"/>
                                <w:color w:val="000000" w:themeColor="text1"/>
                                <w:kern w:val="24"/>
                                <w:sz w:val="16"/>
                                <w:szCs w:val="16"/>
                              </w:rPr>
                              <w:t xml:space="preserve"> rx3:GFP embryos co-labeled with pHH3. Both </w:t>
                            </w:r>
                            <w:r w:rsidRPr="00934ADD">
                              <w:rPr>
                                <w:rFonts w:ascii="Times New Roman" w:hAnsi="Times New Roman"/>
                                <w:i/>
                                <w:iCs/>
                                <w:color w:val="000000" w:themeColor="text1"/>
                                <w:kern w:val="24"/>
                                <w:sz w:val="16"/>
                                <w:szCs w:val="16"/>
                              </w:rPr>
                              <w:t>Sema6A</w:t>
                            </w:r>
                            <w:r w:rsidRPr="00934ADD">
                              <w:rPr>
                                <w:rFonts w:ascii="Times New Roman" w:hAnsi="Times New Roman"/>
                                <w:color w:val="000000" w:themeColor="text1"/>
                                <w:kern w:val="24"/>
                                <w:sz w:val="16"/>
                                <w:szCs w:val="16"/>
                              </w:rPr>
                              <w:t xml:space="preserve"> and </w:t>
                            </w:r>
                            <w:r w:rsidRPr="00934ADD">
                              <w:rPr>
                                <w:rFonts w:ascii="Times New Roman" w:hAnsi="Times New Roman"/>
                                <w:i/>
                                <w:iCs/>
                                <w:color w:val="000000" w:themeColor="text1"/>
                                <w:kern w:val="24"/>
                                <w:sz w:val="16"/>
                                <w:szCs w:val="16"/>
                              </w:rPr>
                              <w:t>plxnA2</w:t>
                            </w:r>
                            <w:r w:rsidRPr="00934ADD">
                              <w:rPr>
                                <w:rFonts w:ascii="Times New Roman" w:hAnsi="Times New Roman"/>
                                <w:color w:val="000000" w:themeColor="text1"/>
                                <w:kern w:val="24"/>
                                <w:sz w:val="16"/>
                                <w:szCs w:val="16"/>
                              </w:rPr>
                              <w:t xml:space="preserve"> morphants display ectopic retinal precursor cells outside the eye field as well as significantly reduced pHH3 positive cells in the developing eyes as compared to controls.</w:t>
                            </w:r>
                            <w:r w:rsidRPr="00934ADD">
                              <w:rPr>
                                <w:rFonts w:ascii="Times New Roman" w:hAnsi="Times New Roman"/>
                                <w:b/>
                                <w:bCs/>
                                <w:color w:val="000000" w:themeColor="text1"/>
                                <w:kern w:val="24"/>
                                <w:sz w:val="16"/>
                                <w:szCs w:val="16"/>
                              </w:rPr>
                              <w:t xml:space="preserve"> </w:t>
                            </w:r>
                            <w:r w:rsidRPr="00934ADD">
                              <w:rPr>
                                <w:rFonts w:ascii="Times New Roman" w:hAnsi="Times New Roman"/>
                                <w:color w:val="000000" w:themeColor="text1"/>
                                <w:kern w:val="24"/>
                                <w:sz w:val="16"/>
                                <w:szCs w:val="16"/>
                              </w:rPr>
                              <w:t xml:space="preserve">Error bars indicate SEM. (**** P&lt;0.0001; one-way ANOVA.).  </w:t>
                            </w:r>
                            <w:r>
                              <w:rPr>
                                <w:rFonts w:ascii="Times New Roman" w:hAnsi="Times New Roman"/>
                                <w:color w:val="000000" w:themeColor="text1"/>
                                <w:kern w:val="24"/>
                                <w:sz w:val="16"/>
                                <w:szCs w:val="16"/>
                              </w:rPr>
                              <w:t>n=30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26" type="#_x0000_t202" style="position:absolute;left:0;text-align:left;margin-left:-26.95pt;margin-top:118.7pt;width:279pt;height:64.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" filled="f" stroked="f">
                <v:textbox>
                  <w:txbxContent>
                    <w:p w14:paraId="69900CA8" w14:textId="44B282A9" w:rsidR="00064207" w:rsidRPr="00934ADD" w:rsidRDefault="00064207" w:rsidP="009127FF">
                      <w:pPr>
                        <w:pStyle w:val="NormalWeb"/>
                        <w:spacing w:before="0" w:beforeAutospacing="0" w:after="0" w:afterAutospacing="0"/>
                        <w:jc w:val="both"/>
                        <w:rPr>
                          <w:rFonts w:ascii="Times New Roman" w:hAnsi="Times New Roman"/>
                          <w:sz w:val="16"/>
                          <w:szCs w:val="16"/>
                        </w:rPr>
                      </w:pPr>
                      <w:r w:rsidRPr="00934ADD">
                        <w:rPr>
                          <w:rFonts w:ascii="Times New Roman" w:hAnsi="Times New Roman"/>
                          <w:b/>
                          <w:bCs/>
                          <w:color w:val="000000" w:themeColor="text1"/>
                          <w:kern w:val="24"/>
                          <w:sz w:val="16"/>
                          <w:szCs w:val="16"/>
                        </w:rPr>
                        <w:t>F</w:t>
                      </w:r>
                      <w:r>
                        <w:rPr>
                          <w:rFonts w:ascii="Times New Roman" w:hAnsi="Times New Roman"/>
                          <w:b/>
                          <w:bCs/>
                          <w:color w:val="000000" w:themeColor="text1"/>
                          <w:kern w:val="24"/>
                          <w:sz w:val="16"/>
                          <w:szCs w:val="16"/>
                        </w:rPr>
                        <w:t>igure 1</w:t>
                      </w:r>
                      <w:r w:rsidRPr="00934ADD">
                        <w:rPr>
                          <w:rFonts w:ascii="Times New Roman" w:hAnsi="Times New Roman"/>
                          <w:b/>
                          <w:bCs/>
                          <w:color w:val="000000" w:themeColor="text1"/>
                          <w:kern w:val="24"/>
                          <w:sz w:val="16"/>
                          <w:szCs w:val="16"/>
                        </w:rPr>
                        <w:t xml:space="preserve">. </w:t>
                      </w:r>
                      <w:r w:rsidRPr="00934ADD">
                        <w:rPr>
                          <w:rFonts w:ascii="Times New Roman" w:hAnsi="Times New Roman"/>
                          <w:b/>
                          <w:bCs/>
                          <w:i/>
                          <w:iCs/>
                          <w:color w:val="000000"/>
                          <w:kern w:val="24"/>
                          <w:sz w:val="16"/>
                          <w:szCs w:val="16"/>
                        </w:rPr>
                        <w:t>Sema6A</w:t>
                      </w:r>
                      <w:r w:rsidRPr="00934ADD">
                        <w:rPr>
                          <w:rFonts w:ascii="Times New Roman" w:hAnsi="Times New Roman"/>
                          <w:b/>
                          <w:bCs/>
                          <w:color w:val="000000"/>
                          <w:kern w:val="24"/>
                          <w:sz w:val="16"/>
                          <w:szCs w:val="16"/>
                        </w:rPr>
                        <w:t xml:space="preserve"> and </w:t>
                      </w:r>
                      <w:r w:rsidRPr="00934ADD">
                        <w:rPr>
                          <w:rFonts w:ascii="Times New Roman" w:hAnsi="Times New Roman"/>
                          <w:b/>
                          <w:bCs/>
                          <w:i/>
                          <w:iCs/>
                          <w:color w:val="000000"/>
                          <w:kern w:val="24"/>
                          <w:sz w:val="16"/>
                          <w:szCs w:val="16"/>
                        </w:rPr>
                        <w:t>plxnA2</w:t>
                      </w:r>
                      <w:r w:rsidRPr="00934ADD">
                        <w:rPr>
                          <w:rFonts w:ascii="Times New Roman" w:hAnsi="Times New Roman"/>
                          <w:b/>
                          <w:bCs/>
                          <w:color w:val="000000"/>
                          <w:kern w:val="24"/>
                          <w:sz w:val="16"/>
                          <w:szCs w:val="16"/>
                        </w:rPr>
                        <w:t xml:space="preserve"> knockdown leads to loss of cohesion and decreased proliferation in eye vesicles</w:t>
                      </w:r>
                      <w:r w:rsidRPr="00934ADD">
                        <w:rPr>
                          <w:rFonts w:ascii="Times New Roman" w:hAnsi="Times New Roman"/>
                          <w:color w:val="000000" w:themeColor="text1"/>
                          <w:kern w:val="24"/>
                          <w:sz w:val="16"/>
                          <w:szCs w:val="16"/>
                        </w:rPr>
                        <w:t>. A</w:t>
                      </w:r>
                      <w:r>
                        <w:rPr>
                          <w:rFonts w:ascii="Times New Roman" w:hAnsi="Times New Roman"/>
                          <w:color w:val="000000" w:themeColor="text1"/>
                          <w:kern w:val="24"/>
                          <w:sz w:val="16"/>
                          <w:szCs w:val="16"/>
                        </w:rPr>
                        <w:t>. Confocal dorsal views of 18 somite</w:t>
                      </w:r>
                      <w:r w:rsidRPr="00934ADD">
                        <w:rPr>
                          <w:rFonts w:ascii="Times New Roman" w:hAnsi="Times New Roman"/>
                          <w:color w:val="000000" w:themeColor="text1"/>
                          <w:kern w:val="24"/>
                          <w:sz w:val="16"/>
                          <w:szCs w:val="16"/>
                        </w:rPr>
                        <w:t xml:space="preserve"> rx3:GFP embryos co-labeled with pHH3. Both </w:t>
                      </w:r>
                      <w:r w:rsidRPr="00934ADD">
                        <w:rPr>
                          <w:rFonts w:ascii="Times New Roman" w:hAnsi="Times New Roman"/>
                          <w:i/>
                          <w:iCs/>
                          <w:color w:val="000000" w:themeColor="text1"/>
                          <w:kern w:val="24"/>
                          <w:sz w:val="16"/>
                          <w:szCs w:val="16"/>
                        </w:rPr>
                        <w:t>Sema6A</w:t>
                      </w:r>
                      <w:r w:rsidRPr="00934ADD">
                        <w:rPr>
                          <w:rFonts w:ascii="Times New Roman" w:hAnsi="Times New Roman"/>
                          <w:color w:val="000000" w:themeColor="text1"/>
                          <w:kern w:val="24"/>
                          <w:sz w:val="16"/>
                          <w:szCs w:val="16"/>
                        </w:rPr>
                        <w:t xml:space="preserve"> and </w:t>
                      </w:r>
                      <w:r w:rsidRPr="00934ADD">
                        <w:rPr>
                          <w:rFonts w:ascii="Times New Roman" w:hAnsi="Times New Roman"/>
                          <w:i/>
                          <w:iCs/>
                          <w:color w:val="000000" w:themeColor="text1"/>
                          <w:kern w:val="24"/>
                          <w:sz w:val="16"/>
                          <w:szCs w:val="16"/>
                        </w:rPr>
                        <w:t>plxnA2</w:t>
                      </w:r>
                      <w:r w:rsidRPr="00934ADD">
                        <w:rPr>
                          <w:rFonts w:ascii="Times New Roman" w:hAnsi="Times New Roman"/>
                          <w:color w:val="000000" w:themeColor="text1"/>
                          <w:kern w:val="24"/>
                          <w:sz w:val="16"/>
                          <w:szCs w:val="16"/>
                        </w:rPr>
                        <w:t xml:space="preserve"> morphants display ectopic retinal precursor cells outside the eye field as well as significantly reduced pHH3 positive cells in the developing eyes as compared to controls.</w:t>
                      </w:r>
                      <w:r w:rsidRPr="00934ADD">
                        <w:rPr>
                          <w:rFonts w:ascii="Times New Roman" w:hAnsi="Times New Roman"/>
                          <w:b/>
                          <w:bCs/>
                          <w:color w:val="000000" w:themeColor="text1"/>
                          <w:kern w:val="24"/>
                          <w:sz w:val="16"/>
                          <w:szCs w:val="16"/>
                        </w:rPr>
                        <w:t xml:space="preserve"> </w:t>
                      </w:r>
                      <w:r w:rsidRPr="00934ADD">
                        <w:rPr>
                          <w:rFonts w:ascii="Times New Roman" w:hAnsi="Times New Roman"/>
                          <w:color w:val="000000" w:themeColor="text1"/>
                          <w:kern w:val="24"/>
                          <w:sz w:val="16"/>
                          <w:szCs w:val="16"/>
                        </w:rPr>
                        <w:t xml:space="preserve">Error bars indicate SEM. (**** P&lt;0.0001; one-way ANOVA.).  </w:t>
                      </w:r>
                      <w:r>
                        <w:rPr>
                          <w:rFonts w:ascii="Times New Roman" w:hAnsi="Times New Roman"/>
                          <w:color w:val="000000" w:themeColor="text1"/>
                          <w:kern w:val="24"/>
                          <w:sz w:val="16"/>
                          <w:szCs w:val="16"/>
                        </w:rPr>
                        <w:t>n=30</w:t>
                      </w:r>
                    </w:p>
                  </w:txbxContent>
                </v:textbox>
                <w10:wrap type="tight"/>
              </v:shape>
            </w:pict>
          </mc:Fallback>
        </mc:AlternateContent>
      </w:r>
      <w:r>
        <w:rPr>
          <w:rFonts w:cs="Arial"/>
          <w:noProof/>
        </w:rPr>
        <w:drawing>
          <wp:anchor distT="0" distB="0" distL="114300" distR="114300" simplePos="0" relativeHeight="251665408" behindDoc="0" locked="0" layoutInCell="1" allowOverlap="1" wp14:anchorId="75252797" wp14:editId="2ACC678E">
            <wp:simplePos x="0" y="0"/>
            <wp:positionH relativeFrom="column">
              <wp:posOffset>-321069</wp:posOffset>
            </wp:positionH>
            <wp:positionV relativeFrom="paragraph">
              <wp:posOffset>457200</wp:posOffset>
            </wp:positionV>
            <wp:extent cx="2264170" cy="946216"/>
            <wp:effectExtent l="0" t="0" r="0" b="0"/>
            <wp:wrapTight wrapText="bothSides">
              <wp:wrapPolygon edited="0">
                <wp:start x="0" y="0"/>
                <wp:lineTo x="0" y="20875"/>
                <wp:lineTo x="21327" y="20875"/>
                <wp:lineTo x="21327" y="0"/>
                <wp:lineTo x="0" y="0"/>
              </wp:wrapPolygon>
            </wp:wrapTight>
            <wp:docPr id="24" name="Picture 24" descr="PA2_S6A MO pHH3 18 somites figure 300ppi(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A2_S6A MO pHH3 18 somites figure 300ppi(2).tif"/>
                    <pic:cNvPicPr>
                      <a:picLocks noChangeAspect="1"/>
                    </pic:cNvPicPr>
                  </pic:nvPicPr>
                  <pic:blipFill rotWithShape="1">
                    <a:blip r:embed="rId8">
                      <a:extLst>
                        <a:ext uri="{28A0092B-C50C-407E-A947-70E740481C1C}">
                          <a14:useLocalDpi xmlns:a14="http://schemas.microsoft.com/office/drawing/2010/main" val="0"/>
                        </a:ext>
                      </a:extLst>
                    </a:blip>
                    <a:srcRect r="5357" b="12500"/>
                    <a:stretch/>
                  </pic:blipFill>
                  <pic:spPr>
                    <a:xfrm>
                      <a:off x="0" y="0"/>
                      <a:ext cx="2264170" cy="946216"/>
                    </a:xfrm>
                    <a:prstGeom prst="rect">
                      <a:avLst/>
                    </a:prstGeom>
                  </pic:spPr>
                </pic:pic>
              </a:graphicData>
            </a:graphic>
          </wp:anchor>
        </w:drawing>
      </w:r>
      <w:r>
        <w:rPr>
          <w:rFonts w:cs="Arial"/>
          <w:noProof/>
        </w:rPr>
        <w:drawing>
          <wp:anchor distT="0" distB="0" distL="114300" distR="114300" simplePos="0" relativeHeight="251666432" behindDoc="0" locked="0" layoutInCell="1" allowOverlap="1" wp14:anchorId="33BA5C23" wp14:editId="7EAD884D">
            <wp:simplePos x="0" y="0"/>
            <wp:positionH relativeFrom="column">
              <wp:posOffset>1943100</wp:posOffset>
            </wp:positionH>
            <wp:positionV relativeFrom="paragraph">
              <wp:posOffset>542911</wp:posOffset>
            </wp:positionV>
            <wp:extent cx="1300480" cy="940344"/>
            <wp:effectExtent l="0" t="0" r="0" b="0"/>
            <wp:wrapTight wrapText="bothSides">
              <wp:wrapPolygon edited="0">
                <wp:start x="0" y="0"/>
                <wp:lineTo x="0" y="21016"/>
                <wp:lineTo x="21094" y="21016"/>
                <wp:lineTo x="210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a:stretch>
                      <a:fillRect/>
                    </a:stretch>
                  </pic:blipFill>
                  <pic:spPr>
                    <a:xfrm>
                      <a:off x="0" y="0"/>
                      <a:ext cx="1300480" cy="940344"/>
                    </a:xfrm>
                    <a:prstGeom prst="rect">
                      <a:avLst/>
                    </a:prstGeom>
                  </pic:spPr>
                </pic:pic>
              </a:graphicData>
            </a:graphic>
          </wp:anchor>
        </w:drawing>
      </w:r>
      <w:r w:rsidRPr="00B02DCF">
        <w:rPr>
          <w:rFonts w:cs="Arial"/>
          <w:noProof/>
        </w:rPr>
        <mc:AlternateContent>
          <mc:Choice Requires="wps">
            <w:drawing>
              <wp:anchor distT="0" distB="0" distL="114300" distR="114300" simplePos="0" relativeHeight="251661312" behindDoc="0" locked="0" layoutInCell="1" allowOverlap="1" wp14:anchorId="4E694382" wp14:editId="4E43DC45">
                <wp:simplePos x="0" y="0"/>
                <wp:positionH relativeFrom="column">
                  <wp:posOffset>4686300</wp:posOffset>
                </wp:positionH>
                <wp:positionV relativeFrom="paragraph">
                  <wp:posOffset>1485900</wp:posOffset>
                </wp:positionV>
                <wp:extent cx="2400300" cy="871220"/>
                <wp:effectExtent l="0" t="0" r="0" b="0"/>
                <wp:wrapTight wrapText="bothSides">
                  <wp:wrapPolygon edited="0">
                    <wp:start x="229" y="0"/>
                    <wp:lineTo x="229" y="20781"/>
                    <wp:lineTo x="21029" y="20781"/>
                    <wp:lineTo x="21029" y="0"/>
                    <wp:lineTo x="229" y="0"/>
                  </wp:wrapPolygon>
                </wp:wrapTight>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87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2AC47" w14:textId="28B38DB4" w:rsidR="00AF76FA" w:rsidRPr="000C2223" w:rsidRDefault="00AF76FA" w:rsidP="009127FF">
                            <w:pPr>
                              <w:pStyle w:val="NormalWeb"/>
                              <w:spacing w:before="0" w:beforeAutospacing="0" w:after="0" w:afterAutospacing="0"/>
                              <w:jc w:val="both"/>
                              <w:rPr>
                                <w:rFonts w:ascii="Times New Roman" w:hAnsi="Times New Roman"/>
                                <w:sz w:val="16"/>
                                <w:szCs w:val="16"/>
                              </w:rPr>
                            </w:pPr>
                            <w:r w:rsidRPr="000C2223">
                              <w:rPr>
                                <w:rFonts w:ascii="Times New Roman" w:hAnsi="Times New Roman"/>
                                <w:b/>
                                <w:bCs/>
                                <w:color w:val="000000" w:themeColor="text1"/>
                                <w:kern w:val="24"/>
                                <w:sz w:val="16"/>
                                <w:szCs w:val="16"/>
                              </w:rPr>
                              <w:t>F</w:t>
                            </w:r>
                            <w:r>
                              <w:rPr>
                                <w:rFonts w:ascii="Times New Roman" w:hAnsi="Times New Roman"/>
                                <w:b/>
                                <w:bCs/>
                                <w:color w:val="000000" w:themeColor="text1"/>
                                <w:kern w:val="24"/>
                                <w:sz w:val="16"/>
                                <w:szCs w:val="16"/>
                              </w:rPr>
                              <w:t>igure 2</w:t>
                            </w:r>
                            <w:r w:rsidRPr="000C2223">
                              <w:rPr>
                                <w:rFonts w:ascii="Times New Roman" w:hAnsi="Times New Roman"/>
                                <w:b/>
                                <w:bCs/>
                                <w:color w:val="000000" w:themeColor="text1"/>
                                <w:kern w:val="24"/>
                                <w:sz w:val="16"/>
                                <w:szCs w:val="16"/>
                              </w:rPr>
                              <w:t xml:space="preserve">. Overexpression of </w:t>
                            </w:r>
                            <w:r w:rsidRPr="000C2223">
                              <w:rPr>
                                <w:rFonts w:ascii="Times New Roman" w:hAnsi="Times New Roman"/>
                                <w:b/>
                                <w:bCs/>
                                <w:i/>
                                <w:iCs/>
                                <w:color w:val="000000" w:themeColor="text1"/>
                                <w:kern w:val="24"/>
                                <w:sz w:val="16"/>
                                <w:szCs w:val="16"/>
                              </w:rPr>
                              <w:t>rasl11b</w:t>
                            </w:r>
                            <w:r w:rsidRPr="000C2223">
                              <w:rPr>
                                <w:rFonts w:ascii="Times New Roman" w:hAnsi="Times New Roman"/>
                                <w:b/>
                                <w:bCs/>
                                <w:color w:val="000000" w:themeColor="text1"/>
                                <w:kern w:val="24"/>
                                <w:sz w:val="16"/>
                                <w:szCs w:val="16"/>
                              </w:rPr>
                              <w:t xml:space="preserve"> decreases proliferation of RPCs. </w:t>
                            </w:r>
                            <w:r>
                              <w:rPr>
                                <w:rFonts w:ascii="Times New Roman" w:hAnsi="Times New Roman"/>
                                <w:b/>
                                <w:bCs/>
                                <w:color w:val="000000" w:themeColor="text1"/>
                                <w:kern w:val="24"/>
                                <w:sz w:val="16"/>
                                <w:szCs w:val="16"/>
                              </w:rPr>
                              <w:t xml:space="preserve">A. </w:t>
                            </w:r>
                            <w:r w:rsidRPr="00D93A63">
                              <w:rPr>
                                <w:rFonts w:ascii="Times New Roman" w:hAnsi="Times New Roman"/>
                                <w:bCs/>
                                <w:i/>
                                <w:color w:val="000000" w:themeColor="text1"/>
                                <w:kern w:val="24"/>
                                <w:sz w:val="16"/>
                                <w:szCs w:val="16"/>
                              </w:rPr>
                              <w:t>Rasl11b</w:t>
                            </w:r>
                            <w:r w:rsidRPr="00D93A63">
                              <w:rPr>
                                <w:rFonts w:ascii="Times New Roman" w:hAnsi="Times New Roman"/>
                                <w:bCs/>
                                <w:color w:val="000000" w:themeColor="text1"/>
                                <w:kern w:val="24"/>
                                <w:sz w:val="16"/>
                                <w:szCs w:val="16"/>
                              </w:rPr>
                              <w:t xml:space="preserve"> expression increases in morphant embryos</w:t>
                            </w:r>
                            <w:r>
                              <w:rPr>
                                <w:rFonts w:ascii="Times New Roman" w:hAnsi="Times New Roman"/>
                                <w:bCs/>
                                <w:color w:val="000000" w:themeColor="text1"/>
                                <w:kern w:val="24"/>
                                <w:sz w:val="16"/>
                                <w:szCs w:val="16"/>
                              </w:rPr>
                              <w:t xml:space="preserve"> at 18 somites</w:t>
                            </w:r>
                            <w:r w:rsidRPr="00D93A63">
                              <w:rPr>
                                <w:rFonts w:ascii="Times New Roman" w:hAnsi="Times New Roman"/>
                                <w:bCs/>
                                <w:color w:val="000000" w:themeColor="text1"/>
                                <w:kern w:val="24"/>
                                <w:sz w:val="16"/>
                                <w:szCs w:val="16"/>
                              </w:rPr>
                              <w:t xml:space="preserve">. </w:t>
                            </w:r>
                            <w:r w:rsidRPr="00352E82">
                              <w:rPr>
                                <w:rFonts w:ascii="Times New Roman" w:hAnsi="Times New Roman"/>
                                <w:b/>
                                <w:bCs/>
                                <w:color w:val="000000" w:themeColor="text1"/>
                                <w:kern w:val="24"/>
                                <w:sz w:val="16"/>
                                <w:szCs w:val="16"/>
                              </w:rPr>
                              <w:t>B.</w:t>
                            </w:r>
                            <w:r>
                              <w:rPr>
                                <w:rFonts w:ascii="Times New Roman" w:hAnsi="Times New Roman"/>
                                <w:bCs/>
                                <w:color w:val="000000" w:themeColor="text1"/>
                                <w:kern w:val="24"/>
                                <w:sz w:val="16"/>
                                <w:szCs w:val="16"/>
                              </w:rPr>
                              <w:t xml:space="preserve"> </w:t>
                            </w:r>
                            <w:r w:rsidRPr="00D93A63">
                              <w:rPr>
                                <w:rFonts w:ascii="Times New Roman" w:hAnsi="Times New Roman"/>
                                <w:color w:val="000000" w:themeColor="text1"/>
                                <w:kern w:val="24"/>
                                <w:sz w:val="16"/>
                                <w:szCs w:val="16"/>
                              </w:rPr>
                              <w:t xml:space="preserve">Confocal dorsal views of 18 </w:t>
                            </w:r>
                            <w:r>
                              <w:rPr>
                                <w:rFonts w:ascii="Times New Roman" w:hAnsi="Times New Roman"/>
                                <w:color w:val="000000" w:themeColor="text1"/>
                                <w:kern w:val="24"/>
                                <w:sz w:val="16"/>
                                <w:szCs w:val="16"/>
                              </w:rPr>
                              <w:t>somite</w:t>
                            </w:r>
                            <w:r w:rsidRPr="00D93A63">
                              <w:rPr>
                                <w:rFonts w:ascii="Times New Roman" w:hAnsi="Times New Roman"/>
                                <w:color w:val="000000" w:themeColor="text1"/>
                                <w:kern w:val="24"/>
                                <w:sz w:val="16"/>
                                <w:szCs w:val="16"/>
                              </w:rPr>
                              <w:t xml:space="preserve"> rx3:GFP embryos</w:t>
                            </w:r>
                            <w:r w:rsidRPr="000C2223">
                              <w:rPr>
                                <w:rFonts w:ascii="Times New Roman" w:hAnsi="Times New Roman"/>
                                <w:color w:val="000000" w:themeColor="text1"/>
                                <w:kern w:val="24"/>
                                <w:sz w:val="16"/>
                                <w:szCs w:val="16"/>
                              </w:rPr>
                              <w:t xml:space="preserve"> co-labeled with pHH3. </w:t>
                            </w:r>
                            <w:r>
                              <w:rPr>
                                <w:rFonts w:ascii="Times New Roman" w:hAnsi="Times New Roman"/>
                                <w:color w:val="000000" w:themeColor="text1"/>
                                <w:kern w:val="24"/>
                                <w:sz w:val="16"/>
                                <w:szCs w:val="16"/>
                              </w:rPr>
                              <w:t xml:space="preserve">Increasing levels of rasl111b leads to significant decreases in proliferation. n=30.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60" o:spid="_x0000_s1027" type="#_x0000_t202" style="position:absolute;left:0;text-align:left;margin-left:369pt;margin-top:117pt;width:189pt;height:6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" filled="f" stroked="f">
                <v:textbox>
                  <w:txbxContent>
                    <w:p w14:paraId="3A62AC47" w14:textId="28B38DB4" w:rsidR="00AF76FA" w:rsidRPr="000C2223" w:rsidRDefault="00AF76FA" w:rsidP="009127FF">
                      <w:pPr>
                        <w:pStyle w:val="NormalWeb"/>
                        <w:spacing w:before="0" w:beforeAutospacing="0" w:after="0" w:afterAutospacing="0"/>
                        <w:jc w:val="both"/>
                        <w:rPr>
                          <w:rFonts w:ascii="Times New Roman" w:hAnsi="Times New Roman"/>
                          <w:sz w:val="16"/>
                          <w:szCs w:val="16"/>
                        </w:rPr>
                      </w:pPr>
                      <w:r w:rsidRPr="000C2223">
                        <w:rPr>
                          <w:rFonts w:ascii="Times New Roman" w:hAnsi="Times New Roman"/>
                          <w:b/>
                          <w:bCs/>
                          <w:color w:val="000000" w:themeColor="text1"/>
                          <w:kern w:val="24"/>
                          <w:sz w:val="16"/>
                          <w:szCs w:val="16"/>
                        </w:rPr>
                        <w:t>F</w:t>
                      </w:r>
                      <w:r>
                        <w:rPr>
                          <w:rFonts w:ascii="Times New Roman" w:hAnsi="Times New Roman"/>
                          <w:b/>
                          <w:bCs/>
                          <w:color w:val="000000" w:themeColor="text1"/>
                          <w:kern w:val="24"/>
                          <w:sz w:val="16"/>
                          <w:szCs w:val="16"/>
                        </w:rPr>
                        <w:t>igure 2</w:t>
                      </w:r>
                      <w:r w:rsidRPr="000C2223">
                        <w:rPr>
                          <w:rFonts w:ascii="Times New Roman" w:hAnsi="Times New Roman"/>
                          <w:b/>
                          <w:bCs/>
                          <w:color w:val="000000" w:themeColor="text1"/>
                          <w:kern w:val="24"/>
                          <w:sz w:val="16"/>
                          <w:szCs w:val="16"/>
                        </w:rPr>
                        <w:t xml:space="preserve">. Overexpression of </w:t>
                      </w:r>
                      <w:r w:rsidRPr="000C2223">
                        <w:rPr>
                          <w:rFonts w:ascii="Times New Roman" w:hAnsi="Times New Roman"/>
                          <w:b/>
                          <w:bCs/>
                          <w:i/>
                          <w:iCs/>
                          <w:color w:val="000000" w:themeColor="text1"/>
                          <w:kern w:val="24"/>
                          <w:sz w:val="16"/>
                          <w:szCs w:val="16"/>
                        </w:rPr>
                        <w:t>rasl11b</w:t>
                      </w:r>
                      <w:r w:rsidRPr="000C2223">
                        <w:rPr>
                          <w:rFonts w:ascii="Times New Roman" w:hAnsi="Times New Roman"/>
                          <w:b/>
                          <w:bCs/>
                          <w:color w:val="000000" w:themeColor="text1"/>
                          <w:kern w:val="24"/>
                          <w:sz w:val="16"/>
                          <w:szCs w:val="16"/>
                        </w:rPr>
                        <w:t xml:space="preserve"> decreases proliferation of RPCs. </w:t>
                      </w:r>
                      <w:r>
                        <w:rPr>
                          <w:rFonts w:ascii="Times New Roman" w:hAnsi="Times New Roman"/>
                          <w:b/>
                          <w:bCs/>
                          <w:color w:val="000000" w:themeColor="text1"/>
                          <w:kern w:val="24"/>
                          <w:sz w:val="16"/>
                          <w:szCs w:val="16"/>
                        </w:rPr>
                        <w:t xml:space="preserve">A. </w:t>
                      </w:r>
                      <w:r w:rsidRPr="00D93A63">
                        <w:rPr>
                          <w:rFonts w:ascii="Times New Roman" w:hAnsi="Times New Roman"/>
                          <w:bCs/>
                          <w:i/>
                          <w:color w:val="000000" w:themeColor="text1"/>
                          <w:kern w:val="24"/>
                          <w:sz w:val="16"/>
                          <w:szCs w:val="16"/>
                        </w:rPr>
                        <w:t>Rasl11b</w:t>
                      </w:r>
                      <w:r w:rsidRPr="00D93A63">
                        <w:rPr>
                          <w:rFonts w:ascii="Times New Roman" w:hAnsi="Times New Roman"/>
                          <w:bCs/>
                          <w:color w:val="000000" w:themeColor="text1"/>
                          <w:kern w:val="24"/>
                          <w:sz w:val="16"/>
                          <w:szCs w:val="16"/>
                        </w:rPr>
                        <w:t xml:space="preserve"> expression increases in morphant embryos</w:t>
                      </w:r>
                      <w:r>
                        <w:rPr>
                          <w:rFonts w:ascii="Times New Roman" w:hAnsi="Times New Roman"/>
                          <w:bCs/>
                          <w:color w:val="000000" w:themeColor="text1"/>
                          <w:kern w:val="24"/>
                          <w:sz w:val="16"/>
                          <w:szCs w:val="16"/>
                        </w:rPr>
                        <w:t xml:space="preserve"> at 18 somites</w:t>
                      </w:r>
                      <w:r w:rsidRPr="00D93A63">
                        <w:rPr>
                          <w:rFonts w:ascii="Times New Roman" w:hAnsi="Times New Roman"/>
                          <w:bCs/>
                          <w:color w:val="000000" w:themeColor="text1"/>
                          <w:kern w:val="24"/>
                          <w:sz w:val="16"/>
                          <w:szCs w:val="16"/>
                        </w:rPr>
                        <w:t xml:space="preserve">. </w:t>
                      </w:r>
                      <w:r w:rsidRPr="00352E82">
                        <w:rPr>
                          <w:rFonts w:ascii="Times New Roman" w:hAnsi="Times New Roman"/>
                          <w:b/>
                          <w:bCs/>
                          <w:color w:val="000000" w:themeColor="text1"/>
                          <w:kern w:val="24"/>
                          <w:sz w:val="16"/>
                          <w:szCs w:val="16"/>
                        </w:rPr>
                        <w:t>B.</w:t>
                      </w:r>
                      <w:r>
                        <w:rPr>
                          <w:rFonts w:ascii="Times New Roman" w:hAnsi="Times New Roman"/>
                          <w:bCs/>
                          <w:color w:val="000000" w:themeColor="text1"/>
                          <w:kern w:val="24"/>
                          <w:sz w:val="16"/>
                          <w:szCs w:val="16"/>
                        </w:rPr>
                        <w:t xml:space="preserve"> </w:t>
                      </w:r>
                      <w:r w:rsidRPr="00D93A63">
                        <w:rPr>
                          <w:rFonts w:ascii="Times New Roman" w:hAnsi="Times New Roman"/>
                          <w:color w:val="000000" w:themeColor="text1"/>
                          <w:kern w:val="24"/>
                          <w:sz w:val="16"/>
                          <w:szCs w:val="16"/>
                        </w:rPr>
                        <w:t xml:space="preserve">Confocal dorsal views of 18 </w:t>
                      </w:r>
                      <w:r>
                        <w:rPr>
                          <w:rFonts w:ascii="Times New Roman" w:hAnsi="Times New Roman"/>
                          <w:color w:val="000000" w:themeColor="text1"/>
                          <w:kern w:val="24"/>
                          <w:sz w:val="16"/>
                          <w:szCs w:val="16"/>
                        </w:rPr>
                        <w:t>somite</w:t>
                      </w:r>
                      <w:r w:rsidRPr="00D93A63">
                        <w:rPr>
                          <w:rFonts w:ascii="Times New Roman" w:hAnsi="Times New Roman"/>
                          <w:color w:val="000000" w:themeColor="text1"/>
                          <w:kern w:val="24"/>
                          <w:sz w:val="16"/>
                          <w:szCs w:val="16"/>
                        </w:rPr>
                        <w:t xml:space="preserve"> rx3:GFP embryos</w:t>
                      </w:r>
                      <w:r w:rsidRPr="000C2223">
                        <w:rPr>
                          <w:rFonts w:ascii="Times New Roman" w:hAnsi="Times New Roman"/>
                          <w:color w:val="000000" w:themeColor="text1"/>
                          <w:kern w:val="24"/>
                          <w:sz w:val="16"/>
                          <w:szCs w:val="16"/>
                        </w:rPr>
                        <w:t xml:space="preserve"> co-labeled with pHH3. </w:t>
                      </w:r>
                      <w:r>
                        <w:rPr>
                          <w:rFonts w:ascii="Times New Roman" w:hAnsi="Times New Roman"/>
                          <w:color w:val="000000" w:themeColor="text1"/>
                          <w:kern w:val="24"/>
                          <w:sz w:val="16"/>
                          <w:szCs w:val="16"/>
                        </w:rPr>
                        <w:t xml:space="preserve">Increasing levels of rasl111b leads to significant decreases in proliferation. n=30. </w:t>
                      </w:r>
                    </w:p>
                  </w:txbxContent>
                </v:textbox>
                <w10:wrap type="tight"/>
              </v:shape>
            </w:pict>
          </mc:Fallback>
        </mc:AlternateContent>
      </w:r>
      <w:r w:rsidR="00FD754A">
        <w:rPr>
          <w:rFonts w:cs="Arial"/>
          <w:noProof/>
        </w:rPr>
        <w:drawing>
          <wp:anchor distT="0" distB="0" distL="114300" distR="114300" simplePos="0" relativeHeight="251662336" behindDoc="0" locked="0" layoutInCell="1" allowOverlap="1" wp14:anchorId="7D191E13" wp14:editId="1C662095">
            <wp:simplePos x="0" y="0"/>
            <wp:positionH relativeFrom="column">
              <wp:posOffset>4686300</wp:posOffset>
            </wp:positionH>
            <wp:positionV relativeFrom="paragraph">
              <wp:posOffset>457200</wp:posOffset>
            </wp:positionV>
            <wp:extent cx="2476500" cy="1028700"/>
            <wp:effectExtent l="0" t="0" r="12700" b="12700"/>
            <wp:wrapTight wrapText="bothSides">
              <wp:wrapPolygon edited="0">
                <wp:start x="0" y="0"/>
                <wp:lineTo x="0" y="21333"/>
                <wp:lineTo x="21489" y="21333"/>
                <wp:lineTo x="21489"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rotWithShape="1">
                    <a:blip r:embed="rId10">
                      <a:extLst>
                        <a:ext uri="{28A0092B-C50C-407E-A947-70E740481C1C}">
                          <a14:useLocalDpi xmlns:a14="http://schemas.microsoft.com/office/drawing/2010/main" val="0"/>
                        </a:ext>
                      </a:extLst>
                    </a:blip>
                    <a:srcRect r="2792"/>
                    <a:stretch/>
                  </pic:blipFill>
                  <pic:spPr bwMode="auto">
                    <a:xfrm>
                      <a:off x="0" y="0"/>
                      <a:ext cx="247650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4A" w:rsidRPr="00B02DCF">
        <w:rPr>
          <w:rFonts w:cs="Arial"/>
          <w:noProof/>
        </w:rPr>
        <w:drawing>
          <wp:anchor distT="0" distB="0" distL="114300" distR="114300" simplePos="0" relativeHeight="251667456" behindDoc="0" locked="0" layoutInCell="1" allowOverlap="1" wp14:anchorId="0B8C0B5B" wp14:editId="14FCA715">
            <wp:simplePos x="0" y="0"/>
            <wp:positionH relativeFrom="column">
              <wp:posOffset>3314700</wp:posOffset>
            </wp:positionH>
            <wp:positionV relativeFrom="paragraph">
              <wp:posOffset>414020</wp:posOffset>
            </wp:positionV>
            <wp:extent cx="1391285" cy="1929765"/>
            <wp:effectExtent l="0" t="0" r="5715" b="635"/>
            <wp:wrapTight wrapText="bothSides">
              <wp:wrapPolygon edited="0">
                <wp:start x="0" y="0"/>
                <wp:lineTo x="0" y="21323"/>
                <wp:lineTo x="21294" y="21323"/>
                <wp:lineTo x="21294" y="0"/>
                <wp:lineTo x="0" y="0"/>
              </wp:wrapPolygon>
            </wp:wrapTight>
            <wp:docPr id="4" name="Picture 4" descr="Macintosh HD:Users:sarahemerson:Desktop:UVM:lab:microarray project:microarray project:Microarray insitu figures:rasl11b 18s figure ps mo edi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sarahemerson:Desktop:UVM:lab:microarray project:microarray project:Microarray insitu figures:rasl11b 18s figure ps mo edited.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15152" t="3662" r="17172" b="2480"/>
                    <a:stretch/>
                  </pic:blipFill>
                  <pic:spPr bwMode="auto">
                    <a:xfrm>
                      <a:off x="0" y="0"/>
                      <a:ext cx="1391285" cy="1929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754A">
        <w:rPr>
          <w:rFonts w:cs="Arial"/>
          <w:noProof/>
        </w:rPr>
        <mc:AlternateContent>
          <mc:Choice Requires="wps">
            <w:drawing>
              <wp:anchor distT="0" distB="0" distL="114300" distR="114300" simplePos="0" relativeHeight="251658238" behindDoc="0" locked="0" layoutInCell="1" allowOverlap="1" wp14:anchorId="0359079E" wp14:editId="2EF0E214">
                <wp:simplePos x="0" y="0"/>
                <wp:positionH relativeFrom="column">
                  <wp:posOffset>3314700</wp:posOffset>
                </wp:positionH>
                <wp:positionV relativeFrom="paragraph">
                  <wp:posOffset>410210</wp:posOffset>
                </wp:positionV>
                <wp:extent cx="3886200" cy="1943100"/>
                <wp:effectExtent l="0" t="0" r="25400" b="38100"/>
                <wp:wrapThrough wrapText="bothSides">
                  <wp:wrapPolygon edited="0">
                    <wp:start x="0" y="0"/>
                    <wp:lineTo x="0" y="21741"/>
                    <wp:lineTo x="21600" y="21741"/>
                    <wp:lineTo x="21600"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3886200" cy="19431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5" o:spid="_x0000_s1026" style="position:absolute;margin-left:261pt;margin-top:32.3pt;width:306pt;height:153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" filled="f" strokecolor="black [3213]">
                <w10:wrap type="through"/>
              </v:rect>
            </w:pict>
          </mc:Fallback>
        </mc:AlternateContent>
      </w:r>
      <w:r w:rsidR="002638DE">
        <w:rPr>
          <w:rFonts w:cs="Arial"/>
          <w:noProof/>
        </w:rPr>
        <mc:AlternateContent>
          <mc:Choice Requires="wps">
            <w:drawing>
              <wp:anchor distT="0" distB="0" distL="114300" distR="114300" simplePos="0" relativeHeight="251686912" behindDoc="0" locked="0" layoutInCell="1" allowOverlap="1" wp14:anchorId="024B2397" wp14:editId="5917EDBD">
                <wp:simplePos x="0" y="0"/>
                <wp:positionH relativeFrom="column">
                  <wp:posOffset>-342900</wp:posOffset>
                </wp:positionH>
                <wp:positionV relativeFrom="paragraph">
                  <wp:posOffset>414020</wp:posOffset>
                </wp:positionV>
                <wp:extent cx="3543300" cy="1943100"/>
                <wp:effectExtent l="0" t="0" r="38100" b="38100"/>
                <wp:wrapThrough wrapText="bothSides">
                  <wp:wrapPolygon edited="0">
                    <wp:start x="0" y="0"/>
                    <wp:lineTo x="0" y="21741"/>
                    <wp:lineTo x="21677" y="21741"/>
                    <wp:lineTo x="21677"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3543300" cy="19431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26" style="position:absolute;margin-left:-26.95pt;margin-top:32.6pt;width:279pt;height:1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" filled="f" strokecolor="black [3213]">
                <w10:wrap type="through"/>
              </v:rect>
            </w:pict>
          </mc:Fallback>
        </mc:AlternateContent>
      </w:r>
      <w:r w:rsidR="00352E82">
        <w:rPr>
          <w:rFonts w:cs="Arial"/>
          <w:noProof/>
        </w:rPr>
        <mc:AlternateContent>
          <mc:Choice Requires="wps">
            <w:drawing>
              <wp:anchor distT="0" distB="0" distL="114300" distR="114300" simplePos="0" relativeHeight="251672576" behindDoc="0" locked="0" layoutInCell="1" allowOverlap="1" wp14:anchorId="0ABCE4FE" wp14:editId="19660B99">
                <wp:simplePos x="0" y="0"/>
                <wp:positionH relativeFrom="column">
                  <wp:posOffset>2400300</wp:posOffset>
                </wp:positionH>
                <wp:positionV relativeFrom="paragraph">
                  <wp:posOffset>1028700</wp:posOffset>
                </wp:positionV>
                <wp:extent cx="800100" cy="22860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7A8615" w14:textId="5DE423DB" w:rsidR="00AF76FA" w:rsidRPr="0080626B" w:rsidRDefault="00AF76FA">
                            <w:pPr>
                              <w:rPr>
                                <w:sz w:val="20"/>
                                <w:szCs w:val="20"/>
                              </w:rPr>
                            </w:pPr>
                            <w:r>
                              <w:rPr>
                                <w:sz w:val="20"/>
                                <w:szCs w:val="20"/>
                              </w:rPr>
                              <w:t xml:space="preserve"> </w:t>
                            </w:r>
                            <w:r w:rsidRPr="0080626B">
                              <w:rPr>
                                <w:sz w:val="20"/>
                                <w:szCs w:val="20"/>
                              </w:rPr>
                              <w:t xml:space="preserve">**** </w:t>
                            </w:r>
                            <w:r>
                              <w:rPr>
                                <w:sz w:val="20"/>
                                <w:szCs w:val="20"/>
                              </w:rPr>
                              <w:t xml:space="preserve">   </w:t>
                            </w:r>
                            <w:r w:rsidRPr="0080626B">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48" o:spid="_x0000_s1028" type="#_x0000_t202" style="position:absolute;left:0;text-align:left;margin-left:189pt;margin-top:81pt;width:63pt;height:1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" filled="f" stroked="f">
                <v:textbox>
                  <w:txbxContent>
                    <w:p w14:paraId="027A8615" w14:textId="5DE423DB" w:rsidR="00064207" w:rsidRPr="0080626B" w:rsidRDefault="00064207">
                      <w:pPr>
                        <w:rPr>
                          <w:sz w:val="20"/>
                          <w:szCs w:val="20"/>
                        </w:rPr>
                      </w:pPr>
                      <w:r>
                        <w:rPr>
                          <w:sz w:val="20"/>
                          <w:szCs w:val="20"/>
                        </w:rPr>
                        <w:t xml:space="preserve"> </w:t>
                      </w:r>
                      <w:r w:rsidRPr="0080626B">
                        <w:rPr>
                          <w:sz w:val="20"/>
                          <w:szCs w:val="20"/>
                        </w:rPr>
                        <w:t xml:space="preserve">**** </w:t>
                      </w:r>
                      <w:r>
                        <w:rPr>
                          <w:sz w:val="20"/>
                          <w:szCs w:val="20"/>
                        </w:rPr>
                        <w:t xml:space="preserve">   </w:t>
                      </w:r>
                      <w:r w:rsidRPr="0080626B">
                        <w:rPr>
                          <w:sz w:val="20"/>
                          <w:szCs w:val="20"/>
                        </w:rPr>
                        <w:t>****</w:t>
                      </w:r>
                    </w:p>
                  </w:txbxContent>
                </v:textbox>
                <w10:wrap type="square"/>
              </v:shape>
            </w:pict>
          </mc:Fallback>
        </mc:AlternateContent>
      </w:r>
      <w:r w:rsidR="00C67B33" w:rsidRPr="00B02DCF">
        <w:rPr>
          <w:rFonts w:cs="Arial"/>
          <w:b/>
        </w:rPr>
        <w:t>1b</w:t>
      </w:r>
      <w:r w:rsidR="00986D0C" w:rsidRPr="00B02DCF">
        <w:rPr>
          <w:rFonts w:cs="Arial"/>
          <w:b/>
        </w:rPr>
        <w:t xml:space="preserve">) Preliminary data </w:t>
      </w:r>
      <w:r w:rsidR="00986D0C" w:rsidRPr="00B02DCF">
        <w:rPr>
          <w:rFonts w:cs="Arial"/>
        </w:rPr>
        <w:t xml:space="preserve">Morpholino antisense oligonucleotides (MO) targeted to either </w:t>
      </w:r>
      <w:r w:rsidR="00986D0C" w:rsidRPr="00B02DCF">
        <w:rPr>
          <w:rFonts w:cs="Arial"/>
          <w:i/>
        </w:rPr>
        <w:t>plxnA2</w:t>
      </w:r>
      <w:r w:rsidR="00986D0C" w:rsidRPr="00B02DCF">
        <w:rPr>
          <w:rFonts w:cs="Arial"/>
        </w:rPr>
        <w:t xml:space="preserve"> or </w:t>
      </w:r>
      <w:r w:rsidR="00986D0C" w:rsidRPr="00B02DCF">
        <w:rPr>
          <w:rFonts w:cs="Arial"/>
          <w:i/>
        </w:rPr>
        <w:t>Sema6A</w:t>
      </w:r>
      <w:r w:rsidR="00986D0C" w:rsidRPr="00B02DCF">
        <w:rPr>
          <w:rFonts w:cs="Arial"/>
        </w:rPr>
        <w:t xml:space="preserve"> result</w:t>
      </w:r>
      <w:r w:rsidR="005D50FC">
        <w:rPr>
          <w:rFonts w:cs="Arial"/>
        </w:rPr>
        <w:t>s</w:t>
      </w:r>
      <w:r w:rsidR="00986D0C" w:rsidRPr="00B02DCF">
        <w:rPr>
          <w:rFonts w:cs="Arial"/>
        </w:rPr>
        <w:t xml:space="preserve"> in decreased proliferation and a loss of cohesion </w:t>
      </w:r>
      <w:r>
        <w:rPr>
          <w:rFonts w:cs="Arial"/>
        </w:rPr>
        <w:t>within migrating optic vesicles</w:t>
      </w:r>
      <w:r w:rsidR="00986D0C" w:rsidRPr="00B02DCF">
        <w:rPr>
          <w:rFonts w:cs="Arial"/>
        </w:rPr>
        <w:t xml:space="preserve"> </w:t>
      </w:r>
      <w:r w:rsidR="003D121D">
        <w:rPr>
          <w:rFonts w:cs="Arial"/>
        </w:rPr>
        <w:t>(Fig</w:t>
      </w:r>
      <w:r>
        <w:rPr>
          <w:rFonts w:cs="Arial"/>
        </w:rPr>
        <w:t>.</w:t>
      </w:r>
      <w:r w:rsidR="003D121D">
        <w:rPr>
          <w:rFonts w:cs="Arial"/>
        </w:rPr>
        <w:t xml:space="preserve"> 1). </w:t>
      </w:r>
      <w:r w:rsidR="00986D0C" w:rsidRPr="00B02DCF">
        <w:rPr>
          <w:rFonts w:cs="Arial"/>
        </w:rPr>
        <w:t xml:space="preserve">To understand the downstream </w:t>
      </w:r>
      <w:r w:rsidR="005D50FC">
        <w:rPr>
          <w:rFonts w:cs="Arial"/>
        </w:rPr>
        <w:t>events</w:t>
      </w:r>
      <w:r w:rsidR="00986D0C" w:rsidRPr="00B02DCF">
        <w:rPr>
          <w:rFonts w:cs="Arial"/>
        </w:rPr>
        <w:t xml:space="preserve"> driving these phenotypes, we again used MO to knockdown PlxnA2 and Sema6A and compared gene expression levels to </w:t>
      </w:r>
      <w:r>
        <w:rPr>
          <w:rFonts w:cs="Arial"/>
        </w:rPr>
        <w:t>un-</w:t>
      </w:r>
      <w:r w:rsidR="00986D0C" w:rsidRPr="00B02DCF">
        <w:rPr>
          <w:rFonts w:cs="Arial"/>
        </w:rPr>
        <w:t xml:space="preserve">injected control embryos. Using </w:t>
      </w:r>
      <w:r w:rsidR="00BC5F68" w:rsidRPr="00B02DCF">
        <w:rPr>
          <w:rFonts w:cs="Arial"/>
        </w:rPr>
        <w:t>a</w:t>
      </w:r>
      <w:r w:rsidR="00986D0C" w:rsidRPr="00B02DCF">
        <w:rPr>
          <w:rFonts w:cs="Arial"/>
        </w:rPr>
        <w:t xml:space="preserve"> Nimblegen zebrafish microarray chip, we found 58 genes that were differently regulated </w:t>
      </w:r>
      <w:r w:rsidR="00BC5F68" w:rsidRPr="00B02DCF">
        <w:rPr>
          <w:rFonts w:cs="Arial"/>
        </w:rPr>
        <w:t>in common to both MO treatments</w:t>
      </w:r>
      <w:r w:rsidR="00986D0C" w:rsidRPr="00B02DCF">
        <w:rPr>
          <w:rFonts w:cs="Arial"/>
        </w:rPr>
        <w:t xml:space="preserve">. The 58 genes of interest were grouped by </w:t>
      </w:r>
      <w:r w:rsidR="00E371EF">
        <w:rPr>
          <w:rFonts w:cs="Arial"/>
        </w:rPr>
        <w:t>known/</w:t>
      </w:r>
      <w:r w:rsidR="00986D0C" w:rsidRPr="00B02DCF">
        <w:rPr>
          <w:rFonts w:cs="Arial"/>
        </w:rPr>
        <w:t xml:space="preserve">putative function based on published data. </w:t>
      </w:r>
      <w:r w:rsidR="00986D0C" w:rsidRPr="00B02DCF">
        <w:rPr>
          <w:rFonts w:cs="Arial"/>
          <w:i/>
        </w:rPr>
        <w:t>In situ</w:t>
      </w:r>
      <w:r w:rsidR="00986D0C" w:rsidRPr="00B02DCF">
        <w:rPr>
          <w:rFonts w:cs="Arial"/>
        </w:rPr>
        <w:t xml:space="preserve"> hybridization validate</w:t>
      </w:r>
      <w:r w:rsidR="00BC5F68" w:rsidRPr="00B02DCF">
        <w:rPr>
          <w:rFonts w:cs="Arial"/>
        </w:rPr>
        <w:t>d</w:t>
      </w:r>
      <w:r w:rsidR="00986D0C" w:rsidRPr="00B02DCF">
        <w:rPr>
          <w:rFonts w:cs="Arial"/>
        </w:rPr>
        <w:t xml:space="preserve"> expression changes in a set of genes as shown in microarray results. Preliminary data shows that overexpression of</w:t>
      </w:r>
      <w:r w:rsidR="00BC5F68" w:rsidRPr="00B02DCF">
        <w:rPr>
          <w:rFonts w:cs="Arial"/>
        </w:rPr>
        <w:t xml:space="preserve"> one gene </w:t>
      </w:r>
      <w:r>
        <w:rPr>
          <w:rFonts w:cs="Arial"/>
        </w:rPr>
        <w:t xml:space="preserve">that was significantly </w:t>
      </w:r>
      <w:r w:rsidR="00CA51E3" w:rsidRPr="00B02DCF">
        <w:rPr>
          <w:rFonts w:cs="Arial"/>
        </w:rPr>
        <w:t>up regulated</w:t>
      </w:r>
      <w:r>
        <w:rPr>
          <w:rFonts w:cs="Arial"/>
        </w:rPr>
        <w:t xml:space="preserve"> </w:t>
      </w:r>
      <w:r w:rsidR="00C61D13">
        <w:rPr>
          <w:rFonts w:cs="Arial"/>
        </w:rPr>
        <w:t>in morphants</w:t>
      </w:r>
      <w:r>
        <w:rPr>
          <w:rFonts w:cs="Arial"/>
        </w:rPr>
        <w:t>,</w:t>
      </w:r>
      <w:r w:rsidR="00986D0C" w:rsidRPr="00B02DCF">
        <w:rPr>
          <w:rFonts w:cs="Arial"/>
        </w:rPr>
        <w:t xml:space="preserve"> </w:t>
      </w:r>
      <w:r w:rsidR="00986D0C" w:rsidRPr="00B02DCF">
        <w:rPr>
          <w:rFonts w:cs="Arial"/>
          <w:i/>
        </w:rPr>
        <w:t>rasl11b</w:t>
      </w:r>
      <w:r>
        <w:rPr>
          <w:rFonts w:cs="Arial"/>
          <w:i/>
        </w:rPr>
        <w:t xml:space="preserve">, </w:t>
      </w:r>
      <w:r w:rsidR="00986D0C" w:rsidRPr="00B02DCF">
        <w:rPr>
          <w:rFonts w:cs="Arial"/>
        </w:rPr>
        <w:t xml:space="preserve">leads to </w:t>
      </w:r>
      <w:r>
        <w:rPr>
          <w:rFonts w:cs="Arial"/>
        </w:rPr>
        <w:t xml:space="preserve">significantly </w:t>
      </w:r>
      <w:r w:rsidR="00986D0C" w:rsidRPr="00B02DCF">
        <w:rPr>
          <w:rFonts w:cs="Arial"/>
        </w:rPr>
        <w:t xml:space="preserve">decreased </w:t>
      </w:r>
      <w:r w:rsidR="003D121D">
        <w:rPr>
          <w:rFonts w:cs="Arial"/>
        </w:rPr>
        <w:t xml:space="preserve">proliferation of </w:t>
      </w:r>
      <w:r w:rsidR="00B43D0B">
        <w:rPr>
          <w:rFonts w:cs="Arial"/>
        </w:rPr>
        <w:t>RPCs</w:t>
      </w:r>
      <w:r w:rsidR="003D121D">
        <w:rPr>
          <w:rFonts w:cs="Arial"/>
        </w:rPr>
        <w:t xml:space="preserve"> (Fig 2).</w:t>
      </w:r>
    </w:p>
    <w:p w14:paraId="5E7FF528" w14:textId="0FF78264" w:rsidR="00BC5F68" w:rsidRPr="00857C2A" w:rsidRDefault="00A205E3" w:rsidP="00576E85">
      <w:pPr>
        <w:jc w:val="both"/>
        <w:rPr>
          <w:rFonts w:cs="Arial"/>
        </w:rPr>
      </w:pPr>
      <w:r w:rsidRPr="00B02DCF">
        <w:rPr>
          <w:rFonts w:cs="Arial"/>
          <w:b/>
        </w:rPr>
        <w:t>1c</w:t>
      </w:r>
      <w:r w:rsidR="00BC5F68" w:rsidRPr="00B02DCF">
        <w:rPr>
          <w:rFonts w:cs="Arial"/>
          <w:b/>
        </w:rPr>
        <w:t xml:space="preserve">) Design and methods. </w:t>
      </w:r>
      <w:r w:rsidR="00BC5F68" w:rsidRPr="00B02DCF">
        <w:rPr>
          <w:rFonts w:cs="Arial"/>
          <w:i/>
        </w:rPr>
        <w:t>In situ</w:t>
      </w:r>
      <w:r w:rsidR="00BC5F68" w:rsidRPr="00B02DCF">
        <w:rPr>
          <w:rFonts w:cs="Arial"/>
        </w:rPr>
        <w:t xml:space="preserve"> hybridization will </w:t>
      </w:r>
      <w:r w:rsidR="003B055F" w:rsidRPr="00B02DCF">
        <w:rPr>
          <w:rFonts w:cs="Arial"/>
        </w:rPr>
        <w:t xml:space="preserve">be used to </w:t>
      </w:r>
      <w:r w:rsidR="00BC5F68" w:rsidRPr="00B02DCF">
        <w:rPr>
          <w:rFonts w:cs="Arial"/>
        </w:rPr>
        <w:t xml:space="preserve">validate </w:t>
      </w:r>
      <w:r w:rsidR="000450DC">
        <w:rPr>
          <w:rFonts w:cs="Arial"/>
        </w:rPr>
        <w:t xml:space="preserve">changes in expression of </w:t>
      </w:r>
      <w:r w:rsidR="00BC5F68" w:rsidRPr="00B02DCF">
        <w:rPr>
          <w:rFonts w:cs="Arial"/>
        </w:rPr>
        <w:t xml:space="preserve">further genes of interest from microarray results. DIG labeled single stranded antisense riboprobes will be generated following PCR amplification and sequencing of a 500bp region of the gene of interest.  Probes will be used on fixed 18 somite </w:t>
      </w:r>
      <w:r w:rsidR="00DC5EFA">
        <w:rPr>
          <w:rFonts w:cs="Arial"/>
        </w:rPr>
        <w:t xml:space="preserve">WT, </w:t>
      </w:r>
      <w:r w:rsidR="00BC5F68" w:rsidRPr="00B02DCF">
        <w:rPr>
          <w:rFonts w:cs="Arial"/>
        </w:rPr>
        <w:t>Sema6a or PlxnA2 morphant embryos, and sense probes will be generated as contr</w:t>
      </w:r>
      <w:r w:rsidR="002C6640">
        <w:rPr>
          <w:rFonts w:cs="Arial"/>
        </w:rPr>
        <w:t>ols for non-specific staining</w:t>
      </w:r>
      <w:r w:rsidR="00BC5F68" w:rsidRPr="00B02DCF">
        <w:rPr>
          <w:rFonts w:cs="Arial"/>
        </w:rPr>
        <w:t>.</w:t>
      </w:r>
      <w:r w:rsidR="00857C2A">
        <w:rPr>
          <w:rFonts w:cs="Arial"/>
        </w:rPr>
        <w:t xml:space="preserve"> </w:t>
      </w:r>
      <w:r w:rsidR="00BC5F68" w:rsidRPr="00B02DCF">
        <w:rPr>
          <w:rFonts w:cs="Arial"/>
        </w:rPr>
        <w:t>Overexpression experiments will be used to identify phenotypes that arise form increases in expression. Full length</w:t>
      </w:r>
      <w:r w:rsidR="00DC5EFA">
        <w:rPr>
          <w:rFonts w:cs="Arial"/>
        </w:rPr>
        <w:t>,</w:t>
      </w:r>
      <w:r w:rsidR="00BC5F68" w:rsidRPr="00B02DCF">
        <w:rPr>
          <w:rFonts w:cs="Arial"/>
        </w:rPr>
        <w:t xml:space="preserve"> </w:t>
      </w:r>
      <w:r w:rsidR="00C83A73">
        <w:rPr>
          <w:rFonts w:cs="Arial"/>
        </w:rPr>
        <w:t xml:space="preserve">capped </w:t>
      </w:r>
      <w:r w:rsidR="00195448">
        <w:rPr>
          <w:rFonts w:cs="Arial"/>
        </w:rPr>
        <w:t>mRNA</w:t>
      </w:r>
      <w:r w:rsidR="00BC5F68" w:rsidRPr="00B02DCF">
        <w:rPr>
          <w:rFonts w:cs="Arial"/>
        </w:rPr>
        <w:t xml:space="preserve"> will be injected into one cell stage rx3:GFP embryos which will be fixed at 18 somites. Initial dose responses will be performed to balance </w:t>
      </w:r>
      <w:r w:rsidR="00064207">
        <w:rPr>
          <w:rFonts w:cs="Arial"/>
        </w:rPr>
        <w:t>lethality</w:t>
      </w:r>
      <w:r w:rsidR="00BC5F68" w:rsidRPr="00B02DCF">
        <w:rPr>
          <w:rFonts w:cs="Arial"/>
        </w:rPr>
        <w:t xml:space="preserve"> with observable phenotypes.  Embryos will be processed depending on the </w:t>
      </w:r>
      <w:r w:rsidR="000450DC">
        <w:rPr>
          <w:rFonts w:cs="Arial"/>
        </w:rPr>
        <w:t xml:space="preserve">role of the </w:t>
      </w:r>
      <w:r w:rsidR="00BC5F68" w:rsidRPr="00B02DCF">
        <w:rPr>
          <w:rFonts w:cs="Arial"/>
        </w:rPr>
        <w:t xml:space="preserve">gene of interest for either immunohistochemistry using pHH3 antibodies as an indicator of proliferating cells, or general eye morphology will be observed and eye size counts will be performed to asses any migratory phenotypes of developing eye fields using </w:t>
      </w:r>
      <w:r w:rsidR="008F11A5">
        <w:rPr>
          <w:rFonts w:cs="Arial"/>
        </w:rPr>
        <w:t xml:space="preserve">confocal </w:t>
      </w:r>
      <w:r w:rsidR="00BC5F68" w:rsidRPr="00B02DCF">
        <w:rPr>
          <w:rFonts w:cs="Arial"/>
        </w:rPr>
        <w:t>fluorescence micro</w:t>
      </w:r>
      <w:r w:rsidR="00064207">
        <w:rPr>
          <w:rFonts w:cs="Arial"/>
        </w:rPr>
        <w:t>scopy and SPOT imaging software. E</w:t>
      </w:r>
      <w:r w:rsidR="00BC5F68" w:rsidRPr="00B02DCF">
        <w:rPr>
          <w:rFonts w:cs="Arial"/>
        </w:rPr>
        <w:t xml:space="preserve">xperiments will have n=30, N=3. Un-injected rx3:GFP embryos will be processed in parallel to serve as controls. To </w:t>
      </w:r>
      <w:r w:rsidR="00DC5EFA">
        <w:rPr>
          <w:rFonts w:cs="Arial"/>
        </w:rPr>
        <w:t xml:space="preserve">begin to </w:t>
      </w:r>
      <w:r w:rsidR="00BC5F68" w:rsidRPr="00B02DCF">
        <w:rPr>
          <w:rFonts w:cs="Arial"/>
        </w:rPr>
        <w:t xml:space="preserve">identify the </w:t>
      </w:r>
      <w:r w:rsidR="00E73E24">
        <w:rPr>
          <w:rFonts w:cs="Arial"/>
        </w:rPr>
        <w:t xml:space="preserve">roles and </w:t>
      </w:r>
      <w:r w:rsidR="00BC5F68" w:rsidRPr="00B02DCF">
        <w:rPr>
          <w:rFonts w:cs="Arial"/>
        </w:rPr>
        <w:t>protein interactions of overexpressed genes, HEK293 cells will be used</w:t>
      </w:r>
      <w:r w:rsidR="000450DC">
        <w:rPr>
          <w:rFonts w:cs="Arial"/>
        </w:rPr>
        <w:t>, transfected with</w:t>
      </w:r>
      <w:r w:rsidR="00BC5F68" w:rsidRPr="00B02DCF">
        <w:rPr>
          <w:rFonts w:cs="Arial"/>
        </w:rPr>
        <w:t xml:space="preserve"> DNA of the gene of interest, </w:t>
      </w:r>
      <w:r w:rsidR="00DC5EFA">
        <w:rPr>
          <w:rFonts w:cs="Arial"/>
        </w:rPr>
        <w:t>followed by</w:t>
      </w:r>
      <w:r w:rsidR="00BC5F68" w:rsidRPr="00B02DCF">
        <w:rPr>
          <w:rFonts w:cs="Arial"/>
        </w:rPr>
        <w:t xml:space="preserve"> western blotting to look for changes in levels of </w:t>
      </w:r>
      <w:r w:rsidR="00B463CE" w:rsidRPr="00B02DCF">
        <w:rPr>
          <w:rFonts w:cs="Arial"/>
        </w:rPr>
        <w:t xml:space="preserve">predicted </w:t>
      </w:r>
      <w:r w:rsidR="00E73E24">
        <w:rPr>
          <w:rFonts w:cs="Arial"/>
        </w:rPr>
        <w:t>interacting</w:t>
      </w:r>
      <w:r w:rsidR="00BC5F68" w:rsidRPr="00B02DCF">
        <w:rPr>
          <w:rFonts w:cs="Arial"/>
        </w:rPr>
        <w:t xml:space="preserve"> proteins. </w:t>
      </w:r>
      <w:r w:rsidR="00E73E24">
        <w:rPr>
          <w:rFonts w:cs="Arial"/>
        </w:rPr>
        <w:t>For example,</w:t>
      </w:r>
      <w:r w:rsidR="008E72D6">
        <w:rPr>
          <w:rFonts w:cs="Arial"/>
        </w:rPr>
        <w:t xml:space="preserve"> cells transfected with</w:t>
      </w:r>
      <w:r w:rsidR="00E73E24">
        <w:rPr>
          <w:rFonts w:cs="Arial"/>
        </w:rPr>
        <w:t xml:space="preserve"> additional genes that may have roles in proliferation will be blotted </w:t>
      </w:r>
      <w:r w:rsidR="008E72D6">
        <w:rPr>
          <w:rFonts w:cs="Arial"/>
        </w:rPr>
        <w:t>to look for changes in levels of</w:t>
      </w:r>
      <w:r w:rsidR="00E73E24">
        <w:rPr>
          <w:rFonts w:cs="Arial"/>
        </w:rPr>
        <w:t xml:space="preserve"> proteins involved in the MAPK cascade. </w:t>
      </w:r>
      <w:r w:rsidR="00BC5F68" w:rsidRPr="00B02DCF">
        <w:rPr>
          <w:rFonts w:cs="Arial"/>
        </w:rPr>
        <w:t>Western blots will be processed in Adobe Photoshop for densitometry analysis, and at least 3 separate experiments</w:t>
      </w:r>
      <w:r w:rsidR="000450DC">
        <w:rPr>
          <w:rFonts w:cs="Arial"/>
        </w:rPr>
        <w:t xml:space="preserve"> will be analyzed for statistical significance </w:t>
      </w:r>
      <w:r w:rsidR="00BC5F68" w:rsidRPr="00B02DCF">
        <w:rPr>
          <w:rFonts w:cs="Arial"/>
        </w:rPr>
        <w:t xml:space="preserve">using PRISM software. </w:t>
      </w:r>
      <w:r w:rsidR="00C83A73">
        <w:rPr>
          <w:rFonts w:cs="Arial"/>
        </w:rPr>
        <w:t xml:space="preserve">The roles of genes will be confirmed in rescue experiments </w:t>
      </w:r>
      <w:r w:rsidR="002C6640">
        <w:rPr>
          <w:rFonts w:cs="Arial"/>
        </w:rPr>
        <w:t>in which</w:t>
      </w:r>
      <w:r w:rsidR="00C83A73">
        <w:rPr>
          <w:rFonts w:cs="Arial"/>
        </w:rPr>
        <w:t xml:space="preserve"> full length mRNA will be </w:t>
      </w:r>
      <w:r w:rsidR="002C6640">
        <w:rPr>
          <w:rFonts w:cs="Arial"/>
        </w:rPr>
        <w:t xml:space="preserve">co-injected with Sema6a/PlxnA2 MOs and </w:t>
      </w:r>
      <w:r w:rsidR="00C83A73">
        <w:rPr>
          <w:rFonts w:cs="Arial"/>
        </w:rPr>
        <w:t xml:space="preserve">expected to at least partially rescue </w:t>
      </w:r>
      <w:r w:rsidR="002C6640">
        <w:rPr>
          <w:rFonts w:cs="Arial"/>
        </w:rPr>
        <w:t>morphant</w:t>
      </w:r>
      <w:r w:rsidR="00C83A73">
        <w:rPr>
          <w:rFonts w:cs="Arial"/>
        </w:rPr>
        <w:t xml:space="preserve"> embryos</w:t>
      </w:r>
      <w:r w:rsidR="002C6640">
        <w:rPr>
          <w:rFonts w:cs="Arial"/>
        </w:rPr>
        <w:t xml:space="preserve"> if they are downstream of this signaling pathway</w:t>
      </w:r>
      <w:r w:rsidR="00C83A73">
        <w:rPr>
          <w:rFonts w:cs="Arial"/>
        </w:rPr>
        <w:t xml:space="preserve">. </w:t>
      </w:r>
      <w:r w:rsidR="00BC5F68" w:rsidRPr="00B02DCF">
        <w:rPr>
          <w:rFonts w:cs="Arial"/>
        </w:rPr>
        <w:t xml:space="preserve">The use of zebrafish in proposed experiments is approved by the University of Vermont Institutional Animal Care and Use Committee (IACUC). </w:t>
      </w:r>
    </w:p>
    <w:p w14:paraId="323684DE" w14:textId="50861D8C" w:rsidR="00BC5F68" w:rsidRPr="00B02DCF" w:rsidRDefault="00A205E3" w:rsidP="00576E85">
      <w:pPr>
        <w:jc w:val="both"/>
        <w:rPr>
          <w:rFonts w:eastAsia="Times New Roman" w:cs="Arial"/>
        </w:rPr>
      </w:pPr>
      <w:r w:rsidRPr="00B02DCF">
        <w:rPr>
          <w:rFonts w:cs="Arial"/>
          <w:b/>
        </w:rPr>
        <w:t>1d</w:t>
      </w:r>
      <w:r w:rsidR="00BC5F68" w:rsidRPr="00B02DCF">
        <w:rPr>
          <w:rFonts w:cs="Arial"/>
          <w:b/>
        </w:rPr>
        <w:t xml:space="preserve">) Feasibility problems &amp; approaches. </w:t>
      </w:r>
      <w:r w:rsidR="00BC5F68" w:rsidRPr="00B02DCF">
        <w:rPr>
          <w:rFonts w:cs="Arial"/>
        </w:rPr>
        <w:t xml:space="preserve">The main body of work for aim 1 has been successfully attempted for initial validation of select genes and characterization of </w:t>
      </w:r>
      <w:r w:rsidR="00BC5F68" w:rsidRPr="00B02DCF">
        <w:rPr>
          <w:rFonts w:cs="Arial"/>
          <w:i/>
        </w:rPr>
        <w:t>rasl11</w:t>
      </w:r>
      <w:r w:rsidR="00B463CE" w:rsidRPr="00B02DCF">
        <w:rPr>
          <w:rFonts w:cs="Arial"/>
          <w:i/>
        </w:rPr>
        <w:t>b</w:t>
      </w:r>
      <w:r w:rsidR="00BC5F68" w:rsidRPr="00B02DCF">
        <w:rPr>
          <w:rFonts w:cs="Arial"/>
        </w:rPr>
        <w:t>. Further work will revisit</w:t>
      </w:r>
      <w:r w:rsidR="007532F8">
        <w:rPr>
          <w:rFonts w:cs="Arial"/>
        </w:rPr>
        <w:t xml:space="preserve"> techniques already mastered,</w:t>
      </w:r>
      <w:r w:rsidR="00BC5F68" w:rsidRPr="00B02DCF">
        <w:rPr>
          <w:rFonts w:cs="Arial"/>
        </w:rPr>
        <w:t xml:space="preserve"> with different genes of focus.</w:t>
      </w:r>
      <w:r w:rsidR="00BC5F68" w:rsidRPr="00B02DCF">
        <w:rPr>
          <w:rFonts w:cs="Arial"/>
          <w:b/>
        </w:rPr>
        <w:t xml:space="preserve"> </w:t>
      </w:r>
      <w:r w:rsidR="00BC5F68" w:rsidRPr="00B02DCF">
        <w:rPr>
          <w:rFonts w:cs="Arial"/>
        </w:rPr>
        <w:t xml:space="preserve">If </w:t>
      </w:r>
      <w:r w:rsidR="00BC5F68" w:rsidRPr="00B02DCF">
        <w:rPr>
          <w:rFonts w:cs="Arial"/>
          <w:i/>
        </w:rPr>
        <w:t>in situ</w:t>
      </w:r>
      <w:r w:rsidR="00BC5F68" w:rsidRPr="00B02DCF">
        <w:rPr>
          <w:rFonts w:cs="Arial"/>
        </w:rPr>
        <w:t xml:space="preserve"> hybridization experiments or probe generation is unsuccessful, </w:t>
      </w:r>
      <w:r w:rsidR="002252FB">
        <w:rPr>
          <w:rFonts w:cs="Arial"/>
        </w:rPr>
        <w:t>RT-</w:t>
      </w:r>
      <w:r w:rsidR="005E7CEE">
        <w:rPr>
          <w:rFonts w:cs="Arial"/>
        </w:rPr>
        <w:t>q</w:t>
      </w:r>
      <w:r w:rsidR="00BC5F68" w:rsidRPr="00B02DCF">
        <w:rPr>
          <w:rFonts w:cs="Arial"/>
        </w:rPr>
        <w:t xml:space="preserve">PCR could be implemented as an alternative method to measure changes in gene expression. </w:t>
      </w:r>
    </w:p>
    <w:p w14:paraId="780F7FB0" w14:textId="2C63EAC9" w:rsidR="00BC5F68" w:rsidRPr="00307937" w:rsidRDefault="00A205E3" w:rsidP="00576E85">
      <w:pPr>
        <w:jc w:val="both"/>
        <w:rPr>
          <w:rFonts w:cs="Arial"/>
          <w:b/>
          <w:i/>
        </w:rPr>
      </w:pPr>
      <w:r w:rsidRPr="00B02DCF">
        <w:rPr>
          <w:rFonts w:cs="Arial"/>
          <w:b/>
        </w:rPr>
        <w:t>1e</w:t>
      </w:r>
      <w:r w:rsidR="00BC5F68" w:rsidRPr="00B02DCF">
        <w:rPr>
          <w:rFonts w:cs="Arial"/>
          <w:b/>
        </w:rPr>
        <w:t xml:space="preserve">) Goals and expected outcomes. </w:t>
      </w:r>
      <w:r w:rsidR="00BC5F68" w:rsidRPr="00B02DCF">
        <w:rPr>
          <w:rFonts w:cs="Arial"/>
        </w:rPr>
        <w:t xml:space="preserve">The body </w:t>
      </w:r>
      <w:r w:rsidR="00064207">
        <w:rPr>
          <w:rFonts w:cs="Arial"/>
        </w:rPr>
        <w:t>of work completed so far has been</w:t>
      </w:r>
      <w:r w:rsidR="00BC5F68" w:rsidRPr="00B02DCF">
        <w:rPr>
          <w:rFonts w:cs="Arial"/>
        </w:rPr>
        <w:t xml:space="preserve"> compiled into a </w:t>
      </w:r>
      <w:r w:rsidR="00064207">
        <w:rPr>
          <w:rFonts w:cs="Arial"/>
        </w:rPr>
        <w:t>transcript</w:t>
      </w:r>
      <w:r w:rsidR="00BC5F68" w:rsidRPr="00B02DCF">
        <w:rPr>
          <w:rFonts w:cs="Arial"/>
        </w:rPr>
        <w:t xml:space="preserve"> for submission to </w:t>
      </w:r>
      <w:r w:rsidR="00064207">
        <w:rPr>
          <w:rFonts w:cs="Arial"/>
        </w:rPr>
        <w:t xml:space="preserve">the journal </w:t>
      </w:r>
      <w:r w:rsidR="00BC5F68" w:rsidRPr="00B02DCF">
        <w:rPr>
          <w:rFonts w:cs="Arial"/>
        </w:rPr>
        <w:t xml:space="preserve">Developmental Dynamics, Patterns and Phenotypes. Future goals </w:t>
      </w:r>
      <w:r w:rsidR="00BC5F68" w:rsidRPr="00B02DCF">
        <w:rPr>
          <w:rFonts w:cs="Arial"/>
        </w:rPr>
        <w:lastRenderedPageBreak/>
        <w:t xml:space="preserve">include characterization of </w:t>
      </w:r>
      <w:r w:rsidR="007532F8">
        <w:rPr>
          <w:rFonts w:cs="Arial"/>
        </w:rPr>
        <w:t>additional</w:t>
      </w:r>
      <w:r w:rsidR="00BC5F68" w:rsidRPr="00B02DCF">
        <w:rPr>
          <w:rFonts w:cs="Arial"/>
        </w:rPr>
        <w:t xml:space="preserve"> downstream genes in the group of 58 genes of interest, focusing on genes involved in migration</w:t>
      </w:r>
      <w:r w:rsidR="00064207">
        <w:rPr>
          <w:rFonts w:cs="Arial"/>
        </w:rPr>
        <w:t>,</w:t>
      </w:r>
      <w:r w:rsidR="00BC5F68" w:rsidRPr="00B02DCF">
        <w:rPr>
          <w:rFonts w:cs="Arial"/>
        </w:rPr>
        <w:t xml:space="preserve"> for example </w:t>
      </w:r>
      <w:r w:rsidR="00064207">
        <w:rPr>
          <w:rFonts w:cs="Arial"/>
        </w:rPr>
        <w:t xml:space="preserve">the microtubule associated protein, </w:t>
      </w:r>
      <w:r w:rsidR="00BC5F68" w:rsidRPr="00B02DCF">
        <w:rPr>
          <w:rFonts w:cs="Arial"/>
          <w:i/>
        </w:rPr>
        <w:t>dcdc2b</w:t>
      </w:r>
      <w:r w:rsidR="00BC5F68" w:rsidRPr="00B02DCF">
        <w:rPr>
          <w:rFonts w:cs="Arial"/>
        </w:rPr>
        <w:t xml:space="preserve">. </w:t>
      </w:r>
      <w:r w:rsidR="00BC5F68" w:rsidRPr="00064207">
        <w:rPr>
          <w:rFonts w:cs="Arial"/>
        </w:rPr>
        <w:t>As dcdc2b was shown to be significantly up regulated in morphants, it is hypothesized that overexpression would lead to migration defects in optic vesicles, and lack of cohesion would be obse</w:t>
      </w:r>
      <w:r w:rsidR="0076482A" w:rsidRPr="00064207">
        <w:rPr>
          <w:rFonts w:cs="Arial"/>
        </w:rPr>
        <w:t>rved resulting in ectopic cells.</w:t>
      </w:r>
    </w:p>
    <w:p w14:paraId="778993F1" w14:textId="77777777" w:rsidR="00F85AC0" w:rsidRPr="00B02DCF" w:rsidRDefault="00F85AC0" w:rsidP="00F85AC0">
      <w:pPr>
        <w:jc w:val="both"/>
        <w:rPr>
          <w:rFonts w:cs="Arial"/>
        </w:rPr>
      </w:pPr>
    </w:p>
    <w:p w14:paraId="73FD82BA" w14:textId="77777777" w:rsidR="00F85AC0" w:rsidRDefault="00F85AC0" w:rsidP="00F85AC0">
      <w:pPr>
        <w:jc w:val="both"/>
        <w:rPr>
          <w:rFonts w:cs="Arial"/>
          <w:u w:val="single"/>
        </w:rPr>
      </w:pPr>
      <w:r w:rsidRPr="00B02DCF">
        <w:rPr>
          <w:rFonts w:cs="Arial"/>
          <w:b/>
          <w:bCs/>
          <w:u w:val="single"/>
        </w:rPr>
        <w:t xml:space="preserve">Aim 2 </w:t>
      </w:r>
      <w:r w:rsidRPr="00B02DCF">
        <w:rPr>
          <w:rFonts w:cs="Arial"/>
          <w:b/>
          <w:u w:val="single"/>
        </w:rPr>
        <w:t xml:space="preserve">– </w:t>
      </w:r>
      <w:ins w:id="3" w:author="Microsoft Office User" w:date="2016-05-26T12:18:00Z">
        <w:r>
          <w:rPr>
            <w:rFonts w:cs="Arial"/>
            <w:b/>
            <w:u w:val="single"/>
          </w:rPr>
          <w:t xml:space="preserve">Delineate </w:t>
        </w:r>
      </w:ins>
      <w:r>
        <w:rPr>
          <w:rFonts w:cs="Arial"/>
          <w:b/>
          <w:u w:val="single"/>
        </w:rPr>
        <w:t xml:space="preserve">the downstream transcriptional </w:t>
      </w:r>
      <w:ins w:id="4" w:author="Microsoft Office User" w:date="2016-05-27T06:39:00Z">
        <w:r>
          <w:rPr>
            <w:rFonts w:cs="Arial"/>
            <w:b/>
            <w:u w:val="single"/>
          </w:rPr>
          <w:t xml:space="preserve">effectors </w:t>
        </w:r>
      </w:ins>
      <w:ins w:id="5" w:author="Microsoft Office User" w:date="2016-05-26T12:18:00Z">
        <w:r>
          <w:rPr>
            <w:rFonts w:cs="Arial"/>
            <w:b/>
            <w:u w:val="single"/>
          </w:rPr>
          <w:t xml:space="preserve">of Sema6A/PlxnA2 signaling </w:t>
        </w:r>
      </w:ins>
      <w:r>
        <w:rPr>
          <w:rFonts w:cs="Arial"/>
          <w:b/>
          <w:u w:val="single"/>
        </w:rPr>
        <w:t>in retinal precursor cells during early eye development.</w:t>
      </w:r>
    </w:p>
    <w:p w14:paraId="42761A70" w14:textId="1F14268E" w:rsidR="00F85AC0" w:rsidRPr="00F85AC0" w:rsidRDefault="00F85AC0" w:rsidP="00F85AC0">
      <w:pPr>
        <w:jc w:val="both"/>
        <w:rPr>
          <w:rFonts w:cs="Arial"/>
          <w:u w:val="single"/>
        </w:rPr>
      </w:pPr>
      <w:r w:rsidRPr="00B02DCF">
        <w:rPr>
          <w:rFonts w:cs="Arial"/>
          <w:b/>
        </w:rPr>
        <w:t xml:space="preserve">2a) Introduction </w:t>
      </w:r>
      <w:r w:rsidRPr="00B02DCF">
        <w:rPr>
          <w:rFonts w:cs="Arial"/>
        </w:rPr>
        <w:t xml:space="preserve">The </w:t>
      </w:r>
      <w:ins w:id="6" w:author="Microsoft Office User" w:date="2016-05-27T06:41:00Z">
        <w:r>
          <w:rPr>
            <w:rFonts w:cs="Arial"/>
          </w:rPr>
          <w:t>requirement</w:t>
        </w:r>
      </w:ins>
      <w:ins w:id="7" w:author="Sarah" w:date="2016-05-27T09:36:00Z">
        <w:r>
          <w:rPr>
            <w:rFonts w:cs="Arial"/>
          </w:rPr>
          <w:t>s</w:t>
        </w:r>
      </w:ins>
      <w:ins w:id="8" w:author="Microsoft Office User" w:date="2016-05-27T06:41:00Z">
        <w:r>
          <w:rPr>
            <w:rFonts w:cs="Arial"/>
          </w:rPr>
          <w:t xml:space="preserve"> for</w:t>
        </w:r>
      </w:ins>
      <w:r w:rsidRPr="00B02DCF">
        <w:rPr>
          <w:rFonts w:cs="Arial"/>
        </w:rPr>
        <w:t xml:space="preserve"> Sema6A/PlxnA2</w:t>
      </w:r>
      <w:r>
        <w:rPr>
          <w:rFonts w:cs="Arial"/>
        </w:rPr>
        <w:t xml:space="preserve"> signaling</w:t>
      </w:r>
      <w:r w:rsidRPr="00B02DCF">
        <w:rPr>
          <w:rFonts w:cs="Arial"/>
        </w:rPr>
        <w:t xml:space="preserve"> in development </w:t>
      </w:r>
      <w:ins w:id="9" w:author="Sarah" w:date="2016-05-27T09:36:00Z">
        <w:r>
          <w:rPr>
            <w:rFonts w:cs="Arial"/>
          </w:rPr>
          <w:t>are</w:t>
        </w:r>
      </w:ins>
      <w:del w:id="10" w:author="Sarah" w:date="2016-05-27T09:36:00Z">
        <w:r w:rsidRPr="00B02DCF" w:rsidDel="00DE22A4">
          <w:rPr>
            <w:rFonts w:cs="Arial"/>
          </w:rPr>
          <w:delText xml:space="preserve">are </w:delText>
        </w:r>
      </w:del>
      <w:ins w:id="11" w:author="Sarah" w:date="2016-05-27T09:36:00Z">
        <w:r w:rsidRPr="00B02DCF">
          <w:rPr>
            <w:rFonts w:cs="Arial"/>
          </w:rPr>
          <w:t xml:space="preserve"> </w:t>
        </w:r>
      </w:ins>
      <w:r w:rsidRPr="00B02DCF">
        <w:rPr>
          <w:rFonts w:cs="Arial"/>
        </w:rPr>
        <w:t>well characterized</w:t>
      </w:r>
      <w:ins w:id="12" w:author="Microsoft Office User" w:date="2016-05-27T06:41:00Z">
        <w:r>
          <w:rPr>
            <w:rFonts w:cs="Arial"/>
          </w:rPr>
          <w:t xml:space="preserve"> </w:t>
        </w:r>
      </w:ins>
      <w:ins w:id="13" w:author="Microsoft Office User" w:date="2016-05-27T06:49:00Z">
        <w:r>
          <w:rPr>
            <w:rFonts w:cs="Arial"/>
          </w:rPr>
          <w:t>and</w:t>
        </w:r>
      </w:ins>
      <w:ins w:id="14" w:author="Microsoft Office User" w:date="2016-05-27T06:41:00Z">
        <w:r>
          <w:rPr>
            <w:rFonts w:cs="Arial"/>
          </w:rPr>
          <w:t xml:space="preserve"> these receptors </w:t>
        </w:r>
      </w:ins>
      <w:ins w:id="15" w:author="Microsoft Office User" w:date="2016-05-27T06:49:00Z">
        <w:r>
          <w:rPr>
            <w:rFonts w:cs="Arial"/>
          </w:rPr>
          <w:t>have been shown to play</w:t>
        </w:r>
      </w:ins>
      <w:ins w:id="16" w:author="Microsoft Office User" w:date="2016-05-27T06:45:00Z">
        <w:r>
          <w:rPr>
            <w:rFonts w:cs="Arial"/>
          </w:rPr>
          <w:t xml:space="preserve"> critical </w:t>
        </w:r>
      </w:ins>
      <w:ins w:id="17" w:author="Microsoft Office User" w:date="2016-05-27T06:50:00Z">
        <w:r>
          <w:rPr>
            <w:rFonts w:cs="Arial"/>
          </w:rPr>
          <w:t>roles in</w:t>
        </w:r>
      </w:ins>
      <w:ins w:id="18" w:author="Microsoft Office User" w:date="2016-05-27T06:42:00Z">
        <w:r>
          <w:rPr>
            <w:rFonts w:cs="Arial"/>
          </w:rPr>
          <w:t xml:space="preserve"> </w:t>
        </w:r>
      </w:ins>
      <w:r>
        <w:rPr>
          <w:rFonts w:cs="Arial"/>
        </w:rPr>
        <w:t xml:space="preserve">maintaining cohesion within developing optic vesicles </w:t>
      </w:r>
      <w:r>
        <w:rPr>
          <w:rFonts w:cs="Arial"/>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Pr>
          <w:rFonts w:cs="Arial"/>
        </w:rPr>
        <w:instrText xml:space="preserve"> ADDIN EN.CITE </w:instrText>
      </w:r>
      <w:r>
        <w:rPr>
          <w:rFonts w:cs="Arial"/>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Pr>
          <w:rFonts w:cs="Arial"/>
        </w:rPr>
        <w:instrText xml:space="preserve"> ADDIN EN.CITE.DATA </w:instrText>
      </w:r>
      <w:r>
        <w:rPr>
          <w:rFonts w:cs="Arial"/>
        </w:rPr>
      </w:r>
      <w:r>
        <w:rPr>
          <w:rFonts w:cs="Arial"/>
        </w:rPr>
        <w:fldChar w:fldCharType="end"/>
      </w:r>
      <w:r>
        <w:rPr>
          <w:rFonts w:cs="Arial"/>
        </w:rPr>
      </w:r>
      <w:r>
        <w:rPr>
          <w:rFonts w:cs="Arial"/>
        </w:rPr>
        <w:fldChar w:fldCharType="separate"/>
      </w:r>
      <w:r>
        <w:rPr>
          <w:rFonts w:cs="Arial"/>
          <w:noProof/>
        </w:rPr>
        <w:t>(Ebert et al., 2014)</w:t>
      </w:r>
      <w:r>
        <w:rPr>
          <w:rFonts w:cs="Arial"/>
        </w:rPr>
        <w:fldChar w:fldCharType="end"/>
      </w:r>
      <w:r>
        <w:rPr>
          <w:rFonts w:cs="Arial"/>
        </w:rPr>
        <w:t xml:space="preserve">, </w:t>
      </w:r>
      <w:r w:rsidRPr="00B02DCF">
        <w:rPr>
          <w:rFonts w:cs="Arial"/>
        </w:rPr>
        <w:t>neuronal positioning in the cerebellum (Renaud and Chetodal 2014, Renaud et al., 2008), lamination of the hippocampus (Tawarayama et al., 2010), and guidance of the corticospinal tract</w:t>
      </w:r>
      <w:r>
        <w:rPr>
          <w:rFonts w:cs="Arial"/>
        </w:rPr>
        <w:t xml:space="preserve"> (Runker at al., 2008)</w:t>
      </w:r>
      <w:ins w:id="19" w:author="Microsoft Office User" w:date="2016-05-27T06:45:00Z">
        <w:r>
          <w:rPr>
            <w:rFonts w:cs="Arial"/>
          </w:rPr>
          <w:t>.</w:t>
        </w:r>
      </w:ins>
      <w:ins w:id="20" w:author="Sarah" w:date="2016-05-27T09:35:00Z">
        <w:r>
          <w:rPr>
            <w:rFonts w:cs="Arial"/>
          </w:rPr>
          <w:t xml:space="preserve"> </w:t>
        </w:r>
      </w:ins>
      <w:ins w:id="21" w:author="Microsoft Office User" w:date="2016-05-27T06:45:00Z">
        <w:del w:id="22" w:author="Sarah" w:date="2016-05-27T09:35:00Z">
          <w:r w:rsidDel="00DE22A4">
            <w:rPr>
              <w:rFonts w:cs="Arial"/>
            </w:rPr>
            <w:delText xml:space="preserve"> </w:delText>
          </w:r>
        </w:del>
      </w:ins>
      <w:ins w:id="23" w:author="Microsoft Office User" w:date="2016-05-27T07:14:00Z">
        <w:r w:rsidRPr="009C54C9">
          <w:rPr>
            <w:rFonts w:cs="Arial"/>
          </w:rPr>
          <w:t>We will test the</w:t>
        </w:r>
        <w:r>
          <w:rPr>
            <w:rFonts w:cs="Arial"/>
            <w:b/>
          </w:rPr>
          <w:t xml:space="preserve"> hypothesis</w:t>
        </w:r>
        <w:r w:rsidRPr="00B02DCF">
          <w:rPr>
            <w:rFonts w:cs="Arial"/>
            <w:b/>
          </w:rPr>
          <w:t xml:space="preserve"> </w:t>
        </w:r>
      </w:ins>
      <w:r w:rsidR="00AF76FA">
        <w:rPr>
          <w:rFonts w:cs="Arial"/>
          <w:b/>
        </w:rPr>
        <w:t xml:space="preserve">that </w:t>
      </w:r>
      <w:ins w:id="24" w:author="Microsoft Office User" w:date="2016-05-27T07:14:00Z">
        <w:r>
          <w:rPr>
            <w:rFonts w:cs="Arial"/>
            <w:b/>
          </w:rPr>
          <w:t xml:space="preserve">Sema6A/PlxnA2 signaling controls </w:t>
        </w:r>
        <w:del w:id="25" w:author="Sarah" w:date="2016-05-27T09:36:00Z">
          <w:r w:rsidDel="00DE22A4">
            <w:rPr>
              <w:rFonts w:cs="Arial"/>
              <w:b/>
            </w:rPr>
            <w:delText>retina</w:delText>
          </w:r>
        </w:del>
      </w:ins>
      <w:ins w:id="26" w:author="Sarah" w:date="2016-05-27T09:36:00Z">
        <w:r>
          <w:rPr>
            <w:rFonts w:cs="Arial"/>
            <w:b/>
          </w:rPr>
          <w:t>RPC</w:t>
        </w:r>
      </w:ins>
      <w:ins w:id="27" w:author="Microsoft Office User" w:date="2016-05-27T07:14:00Z">
        <w:r>
          <w:rPr>
            <w:rFonts w:cs="Arial"/>
            <w:b/>
          </w:rPr>
          <w:t xml:space="preserve"> developmental gene expression programs via activation of specific transcriptional effectors.</w:t>
        </w:r>
      </w:ins>
      <w:ins w:id="28" w:author="Microsoft Office User" w:date="2016-05-27T07:15:00Z">
        <w:r>
          <w:rPr>
            <w:rFonts w:cs="Arial"/>
            <w:b/>
          </w:rPr>
          <w:t xml:space="preserve"> </w:t>
        </w:r>
        <w:del w:id="29" w:author="Sarah" w:date="2016-05-27T09:37:00Z">
          <w:r w:rsidDel="00DE22A4">
            <w:rPr>
              <w:rFonts w:cs="Arial"/>
            </w:rPr>
            <w:delText xml:space="preserve"> </w:delText>
          </w:r>
        </w:del>
        <w:r>
          <w:rPr>
            <w:rFonts w:cs="Arial"/>
          </w:rPr>
          <w:t xml:space="preserve">Our </w:t>
        </w:r>
      </w:ins>
      <w:ins w:id="30" w:author="Microsoft Office User" w:date="2016-05-27T06:51:00Z">
        <w:r>
          <w:rPr>
            <w:rFonts w:cs="Arial"/>
          </w:rPr>
          <w:t>p</w:t>
        </w:r>
      </w:ins>
      <w:r w:rsidRPr="00B02DCF">
        <w:rPr>
          <w:rFonts w:cs="Arial"/>
        </w:rPr>
        <w:t xml:space="preserve">reliminary microarray </w:t>
      </w:r>
      <w:ins w:id="31" w:author="Microsoft Office User" w:date="2016-05-27T06:51:00Z">
        <w:r>
          <w:rPr>
            <w:rFonts w:cs="Arial"/>
          </w:rPr>
          <w:t xml:space="preserve">analysis </w:t>
        </w:r>
      </w:ins>
      <w:r w:rsidRPr="00B02DCF">
        <w:rPr>
          <w:rFonts w:cs="Arial"/>
        </w:rPr>
        <w:t>o</w:t>
      </w:r>
      <w:r>
        <w:rPr>
          <w:rFonts w:cs="Arial"/>
        </w:rPr>
        <w:t xml:space="preserve">f WT, Sema6A morphant and </w:t>
      </w:r>
      <w:r w:rsidRPr="00B02DCF">
        <w:rPr>
          <w:rFonts w:cs="Arial"/>
        </w:rPr>
        <w:t xml:space="preserve">PlxnA2 morphant embryos, </w:t>
      </w:r>
      <w:ins w:id="32" w:author="Microsoft Office User" w:date="2016-05-27T06:52:00Z">
        <w:r>
          <w:rPr>
            <w:rFonts w:cs="Arial"/>
          </w:rPr>
          <w:t>indicates</w:t>
        </w:r>
      </w:ins>
      <w:ins w:id="33" w:author="Microsoft Office User" w:date="2016-05-27T06:55:00Z">
        <w:r>
          <w:rPr>
            <w:rFonts w:cs="Arial"/>
          </w:rPr>
          <w:t xml:space="preserve"> </w:t>
        </w:r>
      </w:ins>
      <w:ins w:id="34" w:author="Microsoft Office User" w:date="2016-05-27T07:02:00Z">
        <w:r>
          <w:rPr>
            <w:rFonts w:cs="Arial"/>
          </w:rPr>
          <w:t xml:space="preserve">that these receptors share </w:t>
        </w:r>
      </w:ins>
      <w:ins w:id="35" w:author="Microsoft Office User" w:date="2016-05-27T07:15:00Z">
        <w:r>
          <w:rPr>
            <w:rFonts w:cs="Arial"/>
          </w:rPr>
          <w:t>overlapping</w:t>
        </w:r>
      </w:ins>
      <w:ins w:id="36" w:author="Microsoft Office User" w:date="2016-05-27T06:55:00Z">
        <w:r>
          <w:rPr>
            <w:rFonts w:cs="Arial"/>
          </w:rPr>
          <w:t xml:space="preserve"> transcriptional response</w:t>
        </w:r>
      </w:ins>
      <w:ins w:id="37" w:author="Microsoft Office User" w:date="2016-05-27T07:02:00Z">
        <w:r>
          <w:rPr>
            <w:rFonts w:cs="Arial"/>
          </w:rPr>
          <w:t>s</w:t>
        </w:r>
      </w:ins>
      <w:ins w:id="38" w:author="Microsoft Office User" w:date="2016-05-27T07:15:00Z">
        <w:r>
          <w:rPr>
            <w:rFonts w:cs="Arial"/>
          </w:rPr>
          <w:t xml:space="preserve"> </w:t>
        </w:r>
      </w:ins>
      <w:r>
        <w:rPr>
          <w:rFonts w:cs="Arial"/>
        </w:rPr>
        <w:t>(Fig. 3).</w:t>
      </w:r>
      <w:ins w:id="39" w:author="Microsoft Office User" w:date="2016-05-27T07:15:00Z">
        <w:r>
          <w:rPr>
            <w:rFonts w:cs="Arial"/>
          </w:rPr>
          <w:t xml:space="preserve"> </w:t>
        </w:r>
      </w:ins>
      <w:ins w:id="40" w:author="Microsoft Office User" w:date="2016-05-27T06:55:00Z">
        <w:r>
          <w:rPr>
            <w:rFonts w:cs="Arial"/>
          </w:rPr>
          <w:t xml:space="preserve">However, </w:t>
        </w:r>
      </w:ins>
      <w:r w:rsidRPr="00B02DCF">
        <w:rPr>
          <w:rFonts w:cs="Arial"/>
        </w:rPr>
        <w:t xml:space="preserve">further investigation </w:t>
      </w:r>
      <w:ins w:id="41" w:author="Microsoft Office User" w:date="2016-05-27T07:03:00Z">
        <w:r>
          <w:rPr>
            <w:rFonts w:cs="Arial"/>
          </w:rPr>
          <w:t>is required to elucidate the</w:t>
        </w:r>
      </w:ins>
      <w:r w:rsidRPr="00B02DCF">
        <w:rPr>
          <w:rFonts w:cs="Arial"/>
        </w:rPr>
        <w:t xml:space="preserve"> transcriptional </w:t>
      </w:r>
      <w:ins w:id="42" w:author="Microsoft Office User" w:date="2016-05-27T07:04:00Z">
        <w:r>
          <w:rPr>
            <w:rFonts w:cs="Arial"/>
          </w:rPr>
          <w:t>responses</w:t>
        </w:r>
      </w:ins>
      <w:r w:rsidRPr="00B02DCF">
        <w:rPr>
          <w:rFonts w:cs="Arial"/>
        </w:rPr>
        <w:t xml:space="preserve"> </w:t>
      </w:r>
      <w:ins w:id="43" w:author="Microsoft Office User" w:date="2016-05-27T07:04:00Z">
        <w:r>
          <w:rPr>
            <w:rFonts w:cs="Arial"/>
          </w:rPr>
          <w:t>downstream of</w:t>
        </w:r>
        <w:r w:rsidRPr="00B02DCF">
          <w:rPr>
            <w:rFonts w:cs="Arial"/>
          </w:rPr>
          <w:t xml:space="preserve"> </w:t>
        </w:r>
      </w:ins>
      <w:r w:rsidRPr="00B02DCF">
        <w:rPr>
          <w:rFonts w:cs="Arial"/>
        </w:rPr>
        <w:t>Sema6A/PlxnA2</w:t>
      </w:r>
      <w:ins w:id="44" w:author="Microsoft Office User" w:date="2016-05-27T07:04:00Z">
        <w:r>
          <w:rPr>
            <w:rFonts w:cs="Arial"/>
          </w:rPr>
          <w:t xml:space="preserve"> in retinal precursor cells (RPCs)</w:t>
        </w:r>
      </w:ins>
      <w:ins w:id="45" w:author="Microsoft Office User" w:date="2016-05-27T07:15:00Z">
        <w:r>
          <w:rPr>
            <w:rFonts w:cs="Arial"/>
          </w:rPr>
          <w:t xml:space="preserve"> and to identify the transcriptional effectors that mediate these critical responses</w:t>
        </w:r>
      </w:ins>
      <w:r w:rsidRPr="00B02DCF">
        <w:rPr>
          <w:rFonts w:cs="Arial"/>
        </w:rPr>
        <w:t xml:space="preserve">. </w:t>
      </w:r>
      <w:ins w:id="46" w:author="Microsoft Office User" w:date="2016-05-27T07:05:00Z">
        <w:r>
          <w:rPr>
            <w:rFonts w:cs="Arial"/>
          </w:rPr>
          <w:t xml:space="preserve">Thus, </w:t>
        </w:r>
        <w:r w:rsidRPr="009C54C9">
          <w:rPr>
            <w:rFonts w:cs="Arial"/>
            <w:b/>
          </w:rPr>
          <w:t>the overall goal</w:t>
        </w:r>
        <w:r>
          <w:rPr>
            <w:rFonts w:cs="Arial"/>
          </w:rPr>
          <w:t xml:space="preserve"> of this aim is to delineate </w:t>
        </w:r>
        <w:r w:rsidRPr="00927B2F">
          <w:rPr>
            <w:rFonts w:cs="Arial"/>
          </w:rPr>
          <w:t xml:space="preserve">the downstream transcriptional effectors of Sema6A/PlxnA2 signaling in </w:t>
        </w:r>
        <w:r>
          <w:rPr>
            <w:rFonts w:cs="Arial"/>
          </w:rPr>
          <w:t>RPCs</w:t>
        </w:r>
        <w:r w:rsidRPr="00927B2F">
          <w:rPr>
            <w:rFonts w:cs="Arial"/>
          </w:rPr>
          <w:t>.</w:t>
        </w:r>
        <w:r>
          <w:rPr>
            <w:rFonts w:cs="Arial"/>
          </w:rPr>
          <w:t xml:space="preserve"> We will generate</w:t>
        </w:r>
        <w:r w:rsidRPr="00B02DCF">
          <w:rPr>
            <w:rFonts w:cs="Arial"/>
          </w:rPr>
          <w:t xml:space="preserve"> </w:t>
        </w:r>
      </w:ins>
      <w:del w:id="47" w:author="Microsoft Office User" w:date="2016-05-27T07:06:00Z">
        <w:r w:rsidRPr="00B02DCF" w:rsidDel="00927B2F">
          <w:rPr>
            <w:rFonts w:cs="Arial"/>
          </w:rPr>
          <w:delText xml:space="preserve">of </w:delText>
        </w:r>
      </w:del>
      <w:ins w:id="48" w:author="Microsoft Office User" w:date="2016-05-27T07:06:00Z">
        <w:r>
          <w:rPr>
            <w:rFonts w:cs="Arial"/>
          </w:rPr>
          <w:t>targeted</w:t>
        </w:r>
        <w:r w:rsidRPr="00B02DCF">
          <w:rPr>
            <w:rFonts w:cs="Arial"/>
          </w:rPr>
          <w:t xml:space="preserve"> </w:t>
        </w:r>
      </w:ins>
      <w:r w:rsidRPr="00B02DCF">
        <w:rPr>
          <w:rFonts w:cs="Arial"/>
        </w:rPr>
        <w:t xml:space="preserve">Sema6A and PlxnA2 </w:t>
      </w:r>
      <w:del w:id="49" w:author="Microsoft Office User" w:date="2016-05-27T07:06:00Z">
        <w:r w:rsidRPr="00B02DCF" w:rsidDel="00927B2F">
          <w:rPr>
            <w:rFonts w:cs="Arial"/>
          </w:rPr>
          <w:delText xml:space="preserve">CRISPR </w:delText>
        </w:r>
      </w:del>
      <w:r w:rsidRPr="00B02DCF">
        <w:rPr>
          <w:rFonts w:cs="Arial"/>
        </w:rPr>
        <w:t>mutants</w:t>
      </w:r>
      <w:ins w:id="50" w:author="Microsoft Office User" w:date="2016-05-27T07:06:00Z">
        <w:r>
          <w:rPr>
            <w:rFonts w:cs="Arial"/>
          </w:rPr>
          <w:t xml:space="preserve">, isolate RPCs from these animals and </w:t>
        </w:r>
      </w:ins>
      <w:del w:id="51" w:author="Microsoft Office User" w:date="2016-05-27T07:06:00Z">
        <w:r w:rsidRPr="00B02DCF" w:rsidDel="00927B2F">
          <w:rPr>
            <w:rFonts w:cs="Arial"/>
          </w:rPr>
          <w:delText xml:space="preserve"> </w:delText>
        </w:r>
        <w:r w:rsidDel="00927B2F">
          <w:rPr>
            <w:rFonts w:cs="Arial"/>
          </w:rPr>
          <w:delText xml:space="preserve">and the isolation of RPCs (retinal precursor cells) </w:delText>
        </w:r>
        <w:r w:rsidRPr="00B02DCF" w:rsidDel="00927B2F">
          <w:rPr>
            <w:rFonts w:cs="Arial"/>
          </w:rPr>
          <w:delText xml:space="preserve">for use </w:delText>
        </w:r>
        <w:r w:rsidDel="00927B2F">
          <w:rPr>
            <w:rFonts w:cs="Arial"/>
          </w:rPr>
          <w:delText>in</w:delText>
        </w:r>
      </w:del>
      <w:ins w:id="52" w:author="Microsoft Office User" w:date="2016-05-27T07:06:00Z">
        <w:r>
          <w:rPr>
            <w:rFonts w:cs="Arial"/>
          </w:rPr>
          <w:t>perform</w:t>
        </w:r>
      </w:ins>
      <w:r>
        <w:rPr>
          <w:rFonts w:cs="Arial"/>
        </w:rPr>
        <w:t xml:space="preserve"> RNA</w:t>
      </w:r>
      <w:ins w:id="53" w:author="Microsoft Office User" w:date="2016-05-26T12:19:00Z">
        <w:r>
          <w:rPr>
            <w:rFonts w:cs="Arial"/>
          </w:rPr>
          <w:t>-</w:t>
        </w:r>
      </w:ins>
      <w:del w:id="54" w:author="Microsoft Office User" w:date="2016-05-26T12:19:00Z">
        <w:r w:rsidDel="00BB53B4">
          <w:rPr>
            <w:rFonts w:cs="Arial"/>
          </w:rPr>
          <w:delText xml:space="preserve"> </w:delText>
        </w:r>
      </w:del>
      <w:r>
        <w:rPr>
          <w:rFonts w:cs="Arial"/>
        </w:rPr>
        <w:t>seq</w:t>
      </w:r>
      <w:ins w:id="55" w:author="Microsoft Office User" w:date="2016-05-27T07:08:00Z">
        <w:r>
          <w:rPr>
            <w:rFonts w:cs="Arial"/>
          </w:rPr>
          <w:t>uencing</w:t>
        </w:r>
      </w:ins>
      <w:ins w:id="56" w:author="Microsoft Office User" w:date="2016-05-27T07:06:00Z">
        <w:r>
          <w:rPr>
            <w:rFonts w:cs="Arial"/>
          </w:rPr>
          <w:t xml:space="preserve"> </w:t>
        </w:r>
      </w:ins>
      <w:ins w:id="57" w:author="Microsoft Office User" w:date="2016-05-27T07:08:00Z">
        <w:r>
          <w:rPr>
            <w:rFonts w:cs="Arial"/>
          </w:rPr>
          <w:t>analysis</w:t>
        </w:r>
      </w:ins>
      <w:ins w:id="58" w:author="Microsoft Office User" w:date="2016-05-27T07:06:00Z">
        <w:r>
          <w:rPr>
            <w:rFonts w:cs="Arial"/>
          </w:rPr>
          <w:t xml:space="preserve"> determine the impact of </w:t>
        </w:r>
      </w:ins>
      <w:ins w:id="59" w:author="Microsoft Office User" w:date="2016-05-27T07:07:00Z">
        <w:r w:rsidRPr="00927B2F">
          <w:rPr>
            <w:rFonts w:cs="Arial"/>
          </w:rPr>
          <w:t xml:space="preserve">Sema6A/PlxnA2 </w:t>
        </w:r>
        <w:r>
          <w:rPr>
            <w:rFonts w:cs="Arial"/>
          </w:rPr>
          <w:t>loss of function on global gene expression</w:t>
        </w:r>
      </w:ins>
      <w:ins w:id="60" w:author="Microsoft Office User" w:date="2016-05-27T07:08:00Z">
        <w:r>
          <w:rPr>
            <w:rFonts w:cs="Arial"/>
          </w:rPr>
          <w:t xml:space="preserve"> (</w:t>
        </w:r>
        <w:r w:rsidRPr="00927B2F">
          <w:rPr>
            <w:rFonts w:cs="Arial"/>
            <w:b/>
            <w:rPrChange w:id="61" w:author="Microsoft Office User" w:date="2016-05-27T07:08:00Z">
              <w:rPr>
                <w:rFonts w:cs="Arial"/>
              </w:rPr>
            </w:rPrChange>
          </w:rPr>
          <w:t>Aim2A</w:t>
        </w:r>
        <w:r>
          <w:rPr>
            <w:rFonts w:cs="Arial"/>
          </w:rPr>
          <w:t>)</w:t>
        </w:r>
      </w:ins>
      <w:ins w:id="62" w:author="Microsoft Office User" w:date="2016-05-27T07:07:00Z">
        <w:r>
          <w:rPr>
            <w:rFonts w:cs="Arial"/>
          </w:rPr>
          <w:t xml:space="preserve">. </w:t>
        </w:r>
      </w:ins>
      <w:ins w:id="63" w:author="Microsoft Office User" w:date="2016-05-27T07:08:00Z">
        <w:r>
          <w:rPr>
            <w:rFonts w:cs="Arial"/>
          </w:rPr>
          <w:t xml:space="preserve">To identify potential transcriptional effectors of </w:t>
        </w:r>
        <w:r w:rsidRPr="00927B2F">
          <w:rPr>
            <w:rFonts w:cs="Arial"/>
          </w:rPr>
          <w:t>Sema6A/PlxnA2</w:t>
        </w:r>
        <w:r>
          <w:rPr>
            <w:rFonts w:cs="Arial"/>
          </w:rPr>
          <w:t xml:space="preserve"> signaling, we will </w:t>
        </w:r>
      </w:ins>
      <w:r>
        <w:rPr>
          <w:rFonts w:cs="Arial"/>
        </w:rPr>
        <w:t xml:space="preserve">use </w:t>
      </w:r>
      <w:del w:id="64" w:author="Microsoft Office User" w:date="2016-05-27T07:06:00Z">
        <w:r w:rsidDel="00927B2F">
          <w:rPr>
            <w:rFonts w:cs="Arial"/>
          </w:rPr>
          <w:delText>,</w:delText>
        </w:r>
      </w:del>
      <w:del w:id="65" w:author="Microsoft Office User" w:date="2016-05-27T07:07:00Z">
        <w:r w:rsidDel="00927B2F">
          <w:rPr>
            <w:rFonts w:cs="Arial"/>
          </w:rPr>
          <w:delText xml:space="preserve"> </w:delText>
        </w:r>
      </w:del>
      <w:ins w:id="66" w:author="Microsoft Office User" w:date="2016-05-26T12:20:00Z">
        <w:r>
          <w:rPr>
            <w:rFonts w:cs="Arial"/>
          </w:rPr>
          <w:t xml:space="preserve">chromatin accessibility analysis by </w:t>
        </w:r>
      </w:ins>
      <w:r>
        <w:rPr>
          <w:rFonts w:cs="Arial"/>
        </w:rPr>
        <w:t>ATAC</w:t>
      </w:r>
      <w:ins w:id="67" w:author="Microsoft Office User" w:date="2016-05-26T12:20:00Z">
        <w:r>
          <w:rPr>
            <w:rFonts w:cs="Arial"/>
          </w:rPr>
          <w:t>-seq</w:t>
        </w:r>
      </w:ins>
      <w:r>
        <w:rPr>
          <w:rFonts w:cs="Arial"/>
        </w:rPr>
        <w:t xml:space="preserve"> and </w:t>
      </w:r>
      <w:ins w:id="68" w:author="Microsoft Office User" w:date="2016-05-26T12:20:00Z">
        <w:r>
          <w:rPr>
            <w:rFonts w:cs="Arial"/>
          </w:rPr>
          <w:t xml:space="preserve">chromatin structure analysis by histone modification </w:t>
        </w:r>
      </w:ins>
      <w:r>
        <w:rPr>
          <w:rFonts w:cs="Arial"/>
        </w:rPr>
        <w:t>ChIP</w:t>
      </w:r>
      <w:ins w:id="69" w:author="Microsoft Office User" w:date="2016-05-26T12:20:00Z">
        <w:r>
          <w:rPr>
            <w:rFonts w:cs="Arial"/>
          </w:rPr>
          <w:t>-s</w:t>
        </w:r>
      </w:ins>
      <w:del w:id="70" w:author="Microsoft Office User" w:date="2016-05-26T12:20:00Z">
        <w:r w:rsidDel="00BB53B4">
          <w:rPr>
            <w:rFonts w:cs="Arial"/>
          </w:rPr>
          <w:delText xml:space="preserve"> S</w:delText>
        </w:r>
      </w:del>
      <w:r>
        <w:rPr>
          <w:rFonts w:cs="Arial"/>
        </w:rPr>
        <w:t xml:space="preserve">eq </w:t>
      </w:r>
      <w:del w:id="71" w:author="Microsoft Office User" w:date="2016-05-27T07:09:00Z">
        <w:r w:rsidDel="00927B2F">
          <w:rPr>
            <w:rFonts w:cs="Arial"/>
          </w:rPr>
          <w:delText xml:space="preserve">will allow for the </w:delText>
        </w:r>
      </w:del>
      <w:del w:id="72" w:author="Microsoft Office User" w:date="2016-05-26T12:21:00Z">
        <w:r w:rsidDel="00BB53B4">
          <w:rPr>
            <w:rFonts w:cs="Arial"/>
          </w:rPr>
          <w:delText xml:space="preserve">identification </w:delText>
        </w:r>
      </w:del>
      <w:ins w:id="73" w:author="Microsoft Office User" w:date="2016-05-27T07:09:00Z">
        <w:r>
          <w:rPr>
            <w:rFonts w:cs="Arial"/>
          </w:rPr>
          <w:t>to define</w:t>
        </w:r>
      </w:ins>
      <w:ins w:id="74" w:author="Microsoft Office User" w:date="2016-05-26T12:21:00Z">
        <w:r>
          <w:rPr>
            <w:rFonts w:cs="Arial"/>
          </w:rPr>
          <w:t xml:space="preserve"> </w:t>
        </w:r>
      </w:ins>
      <w:del w:id="75" w:author="Microsoft Office User" w:date="2016-05-27T07:09:00Z">
        <w:r w:rsidDel="00927B2F">
          <w:rPr>
            <w:rFonts w:cs="Arial"/>
          </w:rPr>
          <w:delText>of</w:delText>
        </w:r>
        <w:r w:rsidRPr="00B02DCF" w:rsidDel="00927B2F">
          <w:rPr>
            <w:rFonts w:cs="Arial"/>
          </w:rPr>
          <w:delText xml:space="preserve"> </w:delText>
        </w:r>
      </w:del>
      <w:del w:id="76" w:author="Microsoft Office User" w:date="2016-05-26T12:20:00Z">
        <w:r w:rsidRPr="00B02DCF" w:rsidDel="00BB53B4">
          <w:rPr>
            <w:rFonts w:cs="Arial"/>
          </w:rPr>
          <w:delText xml:space="preserve">potential repressive transcriptional control </w:delText>
        </w:r>
        <w:r w:rsidDel="00BB53B4">
          <w:rPr>
            <w:rFonts w:cs="Arial"/>
          </w:rPr>
          <w:delText>networks</w:delText>
        </w:r>
      </w:del>
      <w:ins w:id="77" w:author="Microsoft Office User" w:date="2016-05-26T12:20:00Z">
        <w:r>
          <w:rPr>
            <w:rFonts w:cs="Arial"/>
          </w:rPr>
          <w:t xml:space="preserve">genomic </w:t>
        </w:r>
      </w:ins>
      <w:ins w:id="78" w:author="Microsoft Office User" w:date="2016-05-26T12:21:00Z">
        <w:r>
          <w:rPr>
            <w:rFonts w:cs="Arial"/>
          </w:rPr>
          <w:t>response</w:t>
        </w:r>
      </w:ins>
      <w:ins w:id="79" w:author="Microsoft Office User" w:date="2016-05-26T12:20:00Z">
        <w:r>
          <w:rPr>
            <w:rFonts w:cs="Arial"/>
          </w:rPr>
          <w:t xml:space="preserve"> elements</w:t>
        </w:r>
      </w:ins>
      <w:ins w:id="80" w:author="Microsoft Office User" w:date="2016-05-26T12:21:00Z">
        <w:r>
          <w:rPr>
            <w:rFonts w:cs="Arial"/>
          </w:rPr>
          <w:t xml:space="preserve"> and </w:t>
        </w:r>
      </w:ins>
      <w:ins w:id="81" w:author="Microsoft Office User" w:date="2016-05-27T07:09:00Z">
        <w:r>
          <w:rPr>
            <w:rFonts w:cs="Arial"/>
          </w:rPr>
          <w:t xml:space="preserve">transcriptional </w:t>
        </w:r>
      </w:ins>
      <w:ins w:id="82" w:author="Microsoft Office User" w:date="2016-05-27T07:10:00Z">
        <w:r>
          <w:rPr>
            <w:rFonts w:cs="Arial"/>
          </w:rPr>
          <w:t>mechanisms</w:t>
        </w:r>
      </w:ins>
      <w:r>
        <w:rPr>
          <w:rFonts w:cs="Arial"/>
        </w:rPr>
        <w:t xml:space="preserve"> </w:t>
      </w:r>
      <w:del w:id="83" w:author="Microsoft Office User" w:date="2016-05-26T12:21:00Z">
        <w:r w:rsidRPr="00B02DCF" w:rsidDel="00BB53B4">
          <w:rPr>
            <w:rFonts w:cs="Arial"/>
          </w:rPr>
          <w:delText>downstre</w:delText>
        </w:r>
        <w:r w:rsidDel="00BB53B4">
          <w:rPr>
            <w:rFonts w:cs="Arial"/>
          </w:rPr>
          <w:delText>am of Sema6A/PlexinA2 signaling specific in eye specific cells</w:delText>
        </w:r>
      </w:del>
      <w:ins w:id="84" w:author="Microsoft Office User" w:date="2016-05-26T12:21:00Z">
        <w:r>
          <w:rPr>
            <w:rFonts w:cs="Arial"/>
          </w:rPr>
          <w:t>that mediate</w:t>
        </w:r>
      </w:ins>
      <w:r>
        <w:rPr>
          <w:rFonts w:cs="Arial"/>
        </w:rPr>
        <w:t xml:space="preserve"> </w:t>
      </w:r>
      <w:ins w:id="85" w:author="Microsoft Office User" w:date="2016-05-27T07:09:00Z">
        <w:r w:rsidRPr="00927B2F">
          <w:rPr>
            <w:rFonts w:cs="Arial"/>
          </w:rPr>
          <w:t xml:space="preserve">Sema6A/PlxnA2 </w:t>
        </w:r>
      </w:ins>
      <w:del w:id="86" w:author="Microsoft Office User" w:date="2016-05-26T12:21:00Z">
        <w:r w:rsidDel="00BB53B4">
          <w:rPr>
            <w:rFonts w:cs="Arial"/>
          </w:rPr>
          <w:delText>during early</w:delText>
        </w:r>
      </w:del>
      <w:del w:id="87" w:author="Microsoft Office User" w:date="2016-05-27T06:49:00Z">
        <w:r w:rsidDel="002126FD">
          <w:rPr>
            <w:rFonts w:cs="Arial"/>
          </w:rPr>
          <w:delText xml:space="preserve"> </w:delText>
        </w:r>
      </w:del>
      <w:r>
        <w:rPr>
          <w:rFonts w:cs="Arial"/>
        </w:rPr>
        <w:t>development</w:t>
      </w:r>
      <w:ins w:id="88" w:author="Microsoft Office User" w:date="2016-05-27T07:10:00Z">
        <w:r>
          <w:rPr>
            <w:rFonts w:cs="Arial"/>
          </w:rPr>
          <w:t>al signaling</w:t>
        </w:r>
      </w:ins>
      <w:ins w:id="89" w:author="Microsoft Office User" w:date="2016-05-27T07:11:00Z">
        <w:r>
          <w:rPr>
            <w:rFonts w:cs="Arial"/>
          </w:rPr>
          <w:t xml:space="preserve"> (</w:t>
        </w:r>
        <w:r w:rsidRPr="009B3098">
          <w:rPr>
            <w:rFonts w:cs="Arial"/>
            <w:b/>
          </w:rPr>
          <w:t>Aim2</w:t>
        </w:r>
        <w:r>
          <w:rPr>
            <w:rFonts w:cs="Arial"/>
            <w:b/>
          </w:rPr>
          <w:t>B</w:t>
        </w:r>
        <w:r>
          <w:rPr>
            <w:rFonts w:cs="Arial"/>
          </w:rPr>
          <w:t>)</w:t>
        </w:r>
      </w:ins>
      <w:r>
        <w:rPr>
          <w:rFonts w:cs="Arial"/>
        </w:rPr>
        <w:t xml:space="preserve">. </w:t>
      </w:r>
      <w:del w:id="90" w:author="Microsoft Office User" w:date="2016-05-27T07:14:00Z">
        <w:r w:rsidRPr="00B02DCF" w:rsidDel="00376556">
          <w:rPr>
            <w:rFonts w:cs="Arial"/>
            <w:b/>
          </w:rPr>
          <w:delText xml:space="preserve">Hypothesis. </w:delText>
        </w:r>
      </w:del>
      <w:del w:id="91" w:author="Microsoft Office User" w:date="2016-05-27T07:11:00Z">
        <w:r w:rsidDel="00376556">
          <w:rPr>
            <w:rFonts w:cs="Arial"/>
            <w:b/>
          </w:rPr>
          <w:delText>Sema6a</w:delText>
        </w:r>
      </w:del>
      <w:del w:id="92" w:author="Microsoft Office User" w:date="2016-05-27T07:14:00Z">
        <w:r w:rsidDel="00376556">
          <w:rPr>
            <w:rFonts w:cs="Arial"/>
            <w:b/>
          </w:rPr>
          <w:delText xml:space="preserve">/PlxnA2 signaling </w:delText>
        </w:r>
      </w:del>
      <w:del w:id="93" w:author="Microsoft Office User" w:date="2016-05-27T07:12:00Z">
        <w:r w:rsidDel="00376556">
          <w:rPr>
            <w:rFonts w:cs="Arial"/>
            <w:b/>
          </w:rPr>
          <w:delText xml:space="preserve">pathways are central to RPC transcription </w:delText>
        </w:r>
      </w:del>
      <w:del w:id="94" w:author="Microsoft Office User" w:date="2016-05-27T07:14:00Z">
        <w:r w:rsidDel="00376556">
          <w:rPr>
            <w:rFonts w:cs="Arial"/>
            <w:b/>
          </w:rPr>
          <w:delText xml:space="preserve">programs </w:delText>
        </w:r>
      </w:del>
      <w:del w:id="95" w:author="Microsoft Office User" w:date="2016-05-27T07:13:00Z">
        <w:r w:rsidDel="00376556">
          <w:rPr>
            <w:rFonts w:cs="Arial"/>
            <w:b/>
          </w:rPr>
          <w:delText xml:space="preserve">through </w:delText>
        </w:r>
      </w:del>
      <w:del w:id="96" w:author="Microsoft Office User" w:date="2016-05-27T07:14:00Z">
        <w:r w:rsidDel="00376556">
          <w:rPr>
            <w:rFonts w:cs="Arial"/>
            <w:b/>
          </w:rPr>
          <w:delText>regulating changes to chromatin structure.</w:delText>
        </w:r>
      </w:del>
    </w:p>
    <w:p w14:paraId="47E105C4" w14:textId="4BB2C847" w:rsidR="00F85AC0" w:rsidRPr="00B02DCF" w:rsidRDefault="00AF76FA" w:rsidP="00F85AC0">
      <w:pPr>
        <w:jc w:val="both"/>
        <w:rPr>
          <w:rFonts w:cs="Arial"/>
        </w:rPr>
      </w:pPr>
      <w:r>
        <w:rPr>
          <w:rFonts w:cs="Arial"/>
          <w:b/>
          <w:noProof/>
        </w:rPr>
        <mc:AlternateContent>
          <mc:Choice Requires="wpg">
            <w:drawing>
              <wp:anchor distT="0" distB="0" distL="114300" distR="114300" simplePos="0" relativeHeight="251689984" behindDoc="0" locked="0" layoutInCell="1" allowOverlap="1" wp14:anchorId="18A6DB01" wp14:editId="510974DC">
                <wp:simplePos x="0" y="0"/>
                <wp:positionH relativeFrom="column">
                  <wp:posOffset>2702560</wp:posOffset>
                </wp:positionH>
                <wp:positionV relativeFrom="paragraph">
                  <wp:posOffset>1217930</wp:posOffset>
                </wp:positionV>
                <wp:extent cx="4432935" cy="2656205"/>
                <wp:effectExtent l="0" t="0" r="0" b="10795"/>
                <wp:wrapThrough wrapText="bothSides">
                  <wp:wrapPolygon edited="0">
                    <wp:start x="619" y="0"/>
                    <wp:lineTo x="0" y="1446"/>
                    <wp:lineTo x="0" y="15904"/>
                    <wp:lineTo x="248" y="21481"/>
                    <wp:lineTo x="21287" y="21481"/>
                    <wp:lineTo x="21287" y="0"/>
                    <wp:lineTo x="619" y="0"/>
                  </wp:wrapPolygon>
                </wp:wrapThrough>
                <wp:docPr id="265" name="Group 265"/>
                <wp:cNvGraphicFramePr/>
                <a:graphic xmlns:a="http://schemas.openxmlformats.org/drawingml/2006/main">
                  <a:graphicData uri="http://schemas.microsoft.com/office/word/2010/wordprocessingGroup">
                    <wpg:wgp>
                      <wpg:cNvGrpSpPr/>
                      <wpg:grpSpPr>
                        <a:xfrm>
                          <a:off x="0" y="0"/>
                          <a:ext cx="4432935" cy="2656205"/>
                          <a:chOff x="165100" y="0"/>
                          <a:chExt cx="4927600" cy="2998301"/>
                        </a:xfrm>
                      </wpg:grpSpPr>
                      <wpg:grpSp>
                        <wpg:cNvPr id="259" name="Group 259"/>
                        <wpg:cNvGrpSpPr/>
                        <wpg:grpSpPr>
                          <a:xfrm>
                            <a:off x="165100" y="0"/>
                            <a:ext cx="4927600" cy="2998301"/>
                            <a:chOff x="165100" y="0"/>
                            <a:chExt cx="4927600" cy="2998301"/>
                          </a:xfrm>
                        </wpg:grpSpPr>
                        <wpg:grpSp>
                          <wpg:cNvPr id="253" name="Group 253"/>
                          <wpg:cNvGrpSpPr/>
                          <wpg:grpSpPr>
                            <a:xfrm>
                              <a:off x="198120" y="0"/>
                              <a:ext cx="4894580" cy="2998301"/>
                              <a:chOff x="147320" y="0"/>
                              <a:chExt cx="4894580" cy="2854482"/>
                            </a:xfrm>
                          </wpg:grpSpPr>
                          <pic:pic xmlns:pic="http://schemas.openxmlformats.org/drawingml/2006/picture">
                            <pic:nvPicPr>
                              <pic:cNvPr id="6" name="Picture 6"/>
                              <pic:cNvPicPr>
                                <a:picLocks noChangeAspect="1"/>
                              </pic:cNvPicPr>
                            </pic:nvPicPr>
                            <pic:blipFill rotWithShape="1">
                              <a:blip r:embed="rId12">
                                <a:extLst>
                                  <a:ext uri="{28A0092B-C50C-407E-A947-70E740481C1C}">
                                    <a14:useLocalDpi xmlns:a14="http://schemas.microsoft.com/office/drawing/2010/main" val="0"/>
                                  </a:ext>
                                </a:extLst>
                              </a:blip>
                              <a:srcRect l="6154" t="11890" r="11297" b="8225"/>
                              <a:stretch/>
                            </pic:blipFill>
                            <pic:spPr>
                              <a:xfrm>
                                <a:off x="310515" y="0"/>
                                <a:ext cx="4632960" cy="2169160"/>
                              </a:xfrm>
                              <a:prstGeom prst="rect">
                                <a:avLst/>
                              </a:prstGeom>
                            </pic:spPr>
                          </pic:pic>
                          <wps:wsp>
                            <wps:cNvPr id="10" name="Text Box 10"/>
                            <wps:cNvSpPr txBox="1"/>
                            <wps:spPr>
                              <a:xfrm>
                                <a:off x="147320" y="2184901"/>
                                <a:ext cx="4894580" cy="66958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FE452D" w14:textId="77777777" w:rsidR="00AF76FA" w:rsidRPr="00904C6C" w:rsidRDefault="00AF76FA" w:rsidP="00F85AC0">
                                  <w:pPr>
                                    <w:jc w:val="both"/>
                                    <w:rPr>
                                      <w:sz w:val="18"/>
                                      <w:szCs w:val="18"/>
                                    </w:rPr>
                                  </w:pPr>
                                  <w:r w:rsidRPr="00904C6C">
                                    <w:rPr>
                                      <w:b/>
                                      <w:i/>
                                      <w:sz w:val="18"/>
                                      <w:szCs w:val="18"/>
                                    </w:rPr>
                                    <w:t xml:space="preserve">Figure 3. </w:t>
                                  </w:r>
                                  <w:del w:id="97" w:author="Microsoft Office User" w:date="2016-05-26T12:16:00Z">
                                    <w:r w:rsidRPr="00904C6C" w:rsidDel="001E2F44">
                                      <w:rPr>
                                        <w:b/>
                                        <w:i/>
                                        <w:sz w:val="18"/>
                                        <w:szCs w:val="18"/>
                                      </w:rPr>
                                      <w:delText>Microarray analysi</w:delText>
                                    </w:r>
                                  </w:del>
                                  <w:ins w:id="98" w:author="Sarah" w:date="2016-05-27T09:41:00Z">
                                    <w:r>
                                      <w:rPr>
                                        <w:b/>
                                        <w:i/>
                                        <w:sz w:val="18"/>
                                        <w:szCs w:val="18"/>
                                      </w:rPr>
                                      <w:t>Significant gene expression changes in Sema6A and PlxA2 morphants</w:t>
                                    </w:r>
                                  </w:ins>
                                  <w:del w:id="99" w:author="Microsoft Office User" w:date="2016-05-26T12:16:00Z">
                                    <w:r w:rsidRPr="00904C6C" w:rsidDel="001E2F44">
                                      <w:rPr>
                                        <w:b/>
                                        <w:i/>
                                        <w:sz w:val="18"/>
                                        <w:szCs w:val="18"/>
                                      </w:rPr>
                                      <w:delText>s</w:delText>
                                    </w:r>
                                  </w:del>
                                  <w:ins w:id="100" w:author="Microsoft Office User" w:date="2016-05-26T12:16:00Z">
                                    <w:del w:id="101" w:author="Sarah" w:date="2016-05-27T09:41:00Z">
                                      <w:r w:rsidDel="00E70956">
                                        <w:rPr>
                                          <w:b/>
                                          <w:i/>
                                          <w:sz w:val="18"/>
                                          <w:szCs w:val="18"/>
                                        </w:rPr>
                                        <w:delText xml:space="preserve">Give a real title like </w:delText>
                                      </w:r>
                                    </w:del>
                                  </w:ins>
                                  <w:ins w:id="102" w:author="Microsoft Office User" w:date="2016-05-26T12:17:00Z">
                                    <w:del w:id="103" w:author="Sarah" w:date="2016-05-27T09:41:00Z">
                                      <w:r w:rsidDel="00E70956">
                                        <w:rPr>
                                          <w:b/>
                                          <w:i/>
                                          <w:sz w:val="18"/>
                                          <w:szCs w:val="18"/>
                                        </w:rPr>
                                        <w:delText>‘</w:delText>
                                      </w:r>
                                    </w:del>
                                  </w:ins>
                                  <w:ins w:id="104" w:author="Microsoft Office User" w:date="2016-05-26T12:16:00Z">
                                    <w:del w:id="105" w:author="Sarah" w:date="2016-05-27T09:41:00Z">
                                      <w:r w:rsidDel="00E70956">
                                        <w:rPr>
                                          <w:b/>
                                          <w:i/>
                                          <w:sz w:val="18"/>
                                          <w:szCs w:val="18"/>
                                        </w:rPr>
                                        <w:delText>genes upregulated upon PlxnA2 depletions</w:delText>
                                      </w:r>
                                    </w:del>
                                  </w:ins>
                                  <w:ins w:id="106" w:author="Microsoft Office User" w:date="2016-05-26T12:17:00Z">
                                    <w:del w:id="107" w:author="Sarah" w:date="2016-05-27T09:41:00Z">
                                      <w:r w:rsidDel="00E70956">
                                        <w:rPr>
                                          <w:b/>
                                          <w:i/>
                                          <w:sz w:val="18"/>
                                          <w:szCs w:val="18"/>
                                        </w:rPr>
                                        <w:delText>’</w:delText>
                                      </w:r>
                                    </w:del>
                                  </w:ins>
                                  <w:r w:rsidRPr="00904C6C">
                                    <w:rPr>
                                      <w:i/>
                                      <w:sz w:val="18"/>
                                      <w:szCs w:val="18"/>
                                    </w:rPr>
                                    <w:t>.</w:t>
                                  </w:r>
                                  <w:r w:rsidRPr="00904C6C">
                                    <w:rPr>
                                      <w:sz w:val="18"/>
                                      <w:szCs w:val="18"/>
                                    </w:rPr>
                                    <w:t xml:space="preserve"> Volcano plot of 58 genes significantly differentially regulated in common to Sema6a (red) and PlxnA2 (blue) morphants. 57/58 genes in common to both Sema6a and PlxnA2 morphants increased in expression.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1" name="Text Box 251"/>
                          <wps:cNvSpPr txBox="1"/>
                          <wps:spPr>
                            <a:xfrm rot="16200000">
                              <a:off x="-692150" y="956945"/>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0CCDB" w14:textId="77777777" w:rsidR="00AF76FA" w:rsidRPr="00E82296" w:rsidRDefault="00AF76FA" w:rsidP="00F85AC0">
                                <w:pPr>
                                  <w:rPr>
                                    <w:sz w:val="18"/>
                                    <w:szCs w:val="18"/>
                                  </w:rPr>
                                </w:pPr>
                                <w:r w:rsidRPr="00E82296">
                                  <w:rPr>
                                    <w:sz w:val="18"/>
                                    <w:szCs w:val="18"/>
                                  </w:rPr>
                                  <w:t>False discovery rate (p-value adj. BH)</w:t>
                                </w:r>
                              </w:p>
                              <w:p w14:paraId="38AFAAA0" w14:textId="77777777" w:rsidR="00AF76FA" w:rsidRPr="002A32B0" w:rsidRDefault="00AF76FA" w:rsidP="00F85AC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Text Box 252"/>
                        <wps:cNvSpPr txBox="1"/>
                        <wps:spPr>
                          <a:xfrm>
                            <a:off x="2222500" y="2157095"/>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319763" w14:textId="77777777" w:rsidR="00AF76FA" w:rsidRPr="00904C6C" w:rsidRDefault="00AF76FA" w:rsidP="00F85AC0">
                              <w:pPr>
                                <w:rPr>
                                  <w:sz w:val="18"/>
                                  <w:szCs w:val="18"/>
                                </w:rPr>
                              </w:pPr>
                              <w:r w:rsidRPr="00904C6C">
                                <w:rPr>
                                  <w:sz w:val="18"/>
                                  <w:szCs w:val="18"/>
                                </w:rPr>
                                <w:t>Log Fold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5" o:spid="_x0000_s1029" style="position:absolute;left:0;text-align:left;margin-left:212.8pt;margin-top:95.9pt;width:349.05pt;height:209.15pt;z-index:251689984;mso-width-relative:margin;mso-height-relative:margin" coordorigin="165100" coordsize="4927600,299830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">
                <v:group id="Group 259" o:spid="_x0000_s1030" style="position:absolute;left:165100;width:4927600;height:2998301" coordorigin="165100" coordsize="4927600,2998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H2gxQAAANwAAAAPAAAAZHJzL2Rvd25yZXYueG1sRI9Bi8IwFITvwv6H8IS9&#10;aVoXxa1GEVmXPYigLoi3R/Nsi81LaWJb/70RBI/DzHzDzJedKUVDtSssK4iHEQji1OqCMwX/x81g&#10;CsJ5ZI2lZVJwJwfLxUdvjom2Le+pOfhMBAi7BBXk3leJlC7NyaAb2oo4eBdbG/RB1pnUNbYBbko5&#10;iqKJNFhwWMixonVO6fVwMwp+W2xXX/FPs71e1vfzcbw7bWNS6rPfrWYgPHX+HX61/7SC0f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h9oMUAAADcAAAA&#10;DwAAAAAAAAAAAAAAAACpAgAAZHJzL2Rvd25yZXYueG1sUEsFBgAAAAAEAAQA+gAAAJsDAAAAAA==&#10;">
                  <v:group id="Group 253" o:spid="_x0000_s1031" style="position:absolute;left:198120;width:4894580;height:2998301" coordorigin="147320" coordsize="4894580,28544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gEpKxAAAANwAAAAPAAAAZHJzL2Rvd25yZXYueG1sRI9Bi8IwFITvgv8hPGFv&#10;mlZRpBpFRJc9yIJVWPb2aJ5tsXkpTWzrv98sCB6HmfmGWW97U4mWGldaVhBPIhDEmdUl5wqul+N4&#10;CcJ5ZI2VZVLwJAfbzXCwxkTbjs/Upj4XAcIuQQWF93UipcsKMugmtiYO3s02Bn2QTS51g12Am0pO&#10;o2ghDZYcFgqsaV9Qdk8fRsFnh91uFh/a0/22f/5e5t8/p5iU+hj1uxUIT71/h1/tL61gOp/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zgEpKxAAAANw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310515;width:4632960;height:2169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w&#10;QK7DAAAA2gAAAA8AAABkcnMvZG93bnJldi54bWxEj09rwkAUxO8Fv8PyBG91YwWpqWvQQLWHXKrt&#10;obdH9pkEs29Dds2fb+8WBI/DzPyG2SSDqUVHrassK1jMIxDEudUVFwp+zp+v7yCcR9ZYWyYFIzlI&#10;tpOXDcba9vxN3ckXIkDYxaig9L6JpXR5SQbd3DbEwbvY1qAPsi2kbrEPcFPLtyhaSYMVh4USG0pL&#10;yq+nm1HQZZyd98f873e9vBRjl5psMAelZtNh9wHC0+Cf4Uf7SytYwf+VcAPk9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7BArsMAAADaAAAADwAAAAAAAAAAAAAAAACcAgAA&#10;ZHJzL2Rvd25yZXYueG1sUEsFBgAAAAAEAAQA9wAAAIwDAAAAAA==&#10;">
                      <v:imagedata r:id="rId13" o:title="" croptop="7792f" cropbottom="5390f" cropleft="4033f" cropright="7404f"/>
                      <v:path arrowok="t"/>
                    </v:shape>
                    <v:shape id="Text Box 10" o:spid="_x0000_s1033" type="#_x0000_t202" style="position:absolute;left:147320;top:2184901;width:4894580;height:6695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6EFE452D" w14:textId="77777777" w:rsidR="00AF76FA" w:rsidRPr="00904C6C" w:rsidRDefault="00AF76FA" w:rsidP="00F85AC0">
                            <w:pPr>
                              <w:jc w:val="both"/>
                              <w:rPr>
                                <w:sz w:val="18"/>
                                <w:szCs w:val="18"/>
                              </w:rPr>
                            </w:pPr>
                            <w:r w:rsidRPr="00904C6C">
                              <w:rPr>
                                <w:b/>
                                <w:i/>
                                <w:sz w:val="18"/>
                                <w:szCs w:val="18"/>
                              </w:rPr>
                              <w:t xml:space="preserve">Figure 3. </w:t>
                            </w:r>
                            <w:del w:id="108" w:author="Microsoft Office User" w:date="2016-05-26T12:16:00Z">
                              <w:r w:rsidRPr="00904C6C" w:rsidDel="001E2F44">
                                <w:rPr>
                                  <w:b/>
                                  <w:i/>
                                  <w:sz w:val="18"/>
                                  <w:szCs w:val="18"/>
                                </w:rPr>
                                <w:delText>Microarray analysi</w:delText>
                              </w:r>
                            </w:del>
                            <w:ins w:id="109" w:author="Sarah" w:date="2016-05-27T09:41:00Z">
                              <w:r>
                                <w:rPr>
                                  <w:b/>
                                  <w:i/>
                                  <w:sz w:val="18"/>
                                  <w:szCs w:val="18"/>
                                </w:rPr>
                                <w:t>Significant gene expression changes in Sema6A and PlxA2 morphants</w:t>
                              </w:r>
                            </w:ins>
                            <w:del w:id="110" w:author="Microsoft Office User" w:date="2016-05-26T12:16:00Z">
                              <w:r w:rsidRPr="00904C6C" w:rsidDel="001E2F44">
                                <w:rPr>
                                  <w:b/>
                                  <w:i/>
                                  <w:sz w:val="18"/>
                                  <w:szCs w:val="18"/>
                                </w:rPr>
                                <w:delText>s</w:delText>
                              </w:r>
                            </w:del>
                            <w:ins w:id="111" w:author="Microsoft Office User" w:date="2016-05-26T12:16:00Z">
                              <w:del w:id="112" w:author="Sarah" w:date="2016-05-27T09:41:00Z">
                                <w:r w:rsidDel="00E70956">
                                  <w:rPr>
                                    <w:b/>
                                    <w:i/>
                                    <w:sz w:val="18"/>
                                    <w:szCs w:val="18"/>
                                  </w:rPr>
                                  <w:delText xml:space="preserve">Give a real title like </w:delText>
                                </w:r>
                              </w:del>
                            </w:ins>
                            <w:ins w:id="113" w:author="Microsoft Office User" w:date="2016-05-26T12:17:00Z">
                              <w:del w:id="114" w:author="Sarah" w:date="2016-05-27T09:41:00Z">
                                <w:r w:rsidDel="00E70956">
                                  <w:rPr>
                                    <w:b/>
                                    <w:i/>
                                    <w:sz w:val="18"/>
                                    <w:szCs w:val="18"/>
                                  </w:rPr>
                                  <w:delText>‘</w:delText>
                                </w:r>
                              </w:del>
                            </w:ins>
                            <w:ins w:id="115" w:author="Microsoft Office User" w:date="2016-05-26T12:16:00Z">
                              <w:del w:id="116" w:author="Sarah" w:date="2016-05-27T09:41:00Z">
                                <w:r w:rsidDel="00E70956">
                                  <w:rPr>
                                    <w:b/>
                                    <w:i/>
                                    <w:sz w:val="18"/>
                                    <w:szCs w:val="18"/>
                                  </w:rPr>
                                  <w:delText>genes upregulated upon PlxnA2 depletions</w:delText>
                                </w:r>
                              </w:del>
                            </w:ins>
                            <w:ins w:id="117" w:author="Microsoft Office User" w:date="2016-05-26T12:17:00Z">
                              <w:del w:id="118" w:author="Sarah" w:date="2016-05-27T09:41:00Z">
                                <w:r w:rsidDel="00E70956">
                                  <w:rPr>
                                    <w:b/>
                                    <w:i/>
                                    <w:sz w:val="18"/>
                                    <w:szCs w:val="18"/>
                                  </w:rPr>
                                  <w:delText>’</w:delText>
                                </w:r>
                              </w:del>
                            </w:ins>
                            <w:r w:rsidRPr="00904C6C">
                              <w:rPr>
                                <w:i/>
                                <w:sz w:val="18"/>
                                <w:szCs w:val="18"/>
                              </w:rPr>
                              <w:t>.</w:t>
                            </w:r>
                            <w:r w:rsidRPr="00904C6C">
                              <w:rPr>
                                <w:sz w:val="18"/>
                                <w:szCs w:val="18"/>
                              </w:rPr>
                              <w:t xml:space="preserve"> Volcano plot of 58 genes significantly differentially regulated in common to Sema6a (red) and PlxnA2 (blue) morphants. 57/58 genes in common to both Sema6a and PlxnA2 morphants increased in expression. </w:t>
                            </w:r>
                          </w:p>
                        </w:txbxContent>
                      </v:textbox>
                    </v:shape>
                  </v:group>
                  <v:shape id="Text Box 251" o:spid="_x0000_s1034" type="#_x0000_t202" style="position:absolute;left:-692150;top:956945;width:2057400;height:3429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k2FwQAA&#10;ANwAAAAPAAAAZHJzL2Rvd25yZXYueG1sRI/BisJAEETvC/7D0IKXRScKikRH0V0Er0a9N5k2CWZ6&#10;QqY1yd/vLCzssaiqV9R237tavakNlWcD81kCijj3tuLCwO16mq5BBUG2WHsmAwMF2O9GH1tMre/4&#10;Qu9MChUhHFI0UIo0qdYhL8lhmPmGOHoP3zqUKNtC2xa7CHe1XiTJSjusOC6U2NBXSfkzezkD8i2V&#10;t/fP5OEv3fI4nLOg3WDMZNwfNqCEevkP/7XP1sBiOYffM/EI6N0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pJNhcEAAADcAAAADwAAAAAAAAAAAAAAAACXAgAAZHJzL2Rvd25y&#10;ZXYueG1sUEsFBgAAAAAEAAQA9QAAAIUDAAAAAA==&#10;" filled="f" stroked="f">
                    <v:textbox>
                      <w:txbxContent>
                        <w:p w14:paraId="2BB0CCDB" w14:textId="77777777" w:rsidR="00AF76FA" w:rsidRPr="00E82296" w:rsidRDefault="00AF76FA" w:rsidP="00F85AC0">
                          <w:pPr>
                            <w:rPr>
                              <w:sz w:val="18"/>
                              <w:szCs w:val="18"/>
                            </w:rPr>
                          </w:pPr>
                          <w:r w:rsidRPr="00E82296">
                            <w:rPr>
                              <w:sz w:val="18"/>
                              <w:szCs w:val="18"/>
                            </w:rPr>
                            <w:t>False discovery rate (p-value adj. BH)</w:t>
                          </w:r>
                        </w:p>
                        <w:p w14:paraId="38AFAAA0" w14:textId="77777777" w:rsidR="00AF76FA" w:rsidRPr="002A32B0" w:rsidRDefault="00AF76FA" w:rsidP="00F85AC0">
                          <w:pPr>
                            <w:rPr>
                              <w:sz w:val="20"/>
                              <w:szCs w:val="20"/>
                            </w:rPr>
                          </w:pPr>
                        </w:p>
                      </w:txbxContent>
                    </v:textbox>
                  </v:shape>
                </v:group>
                <v:shape id="Text Box 252" o:spid="_x0000_s1035" type="#_x0000_t202" style="position:absolute;left:2222500;top:2157095;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WGptxAAA&#10;ANwAAAAPAAAAZHJzL2Rvd25yZXYueG1sRI9Pi8IwFMTvC36H8ARva2LRxe0aRRTBk8v6Z2Fvj+bZ&#10;FpuX0kRbv/1GEDwOM/MbZrbobCVu1PjSsYbRUIEgzpwpOddwPGzepyB8QDZYOSYNd/KwmPfeZpga&#10;1/IP3fYhFxHCPkUNRQh1KqXPCrLoh64mjt7ZNRZDlE0uTYNthNtKJkp9SIslx4UCa1oVlF32V6vh&#10;tDv//Y7Vd762k7p1nZJsP6XWg363/AIRqAuv8LO9NRqS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1hqbcQAAADcAAAADwAAAAAAAAAAAAAAAACXAgAAZHJzL2Rv&#10;d25yZXYueG1sUEsFBgAAAAAEAAQA9QAAAIgDAAAAAA==&#10;" filled="f" stroked="f">
                  <v:textbox>
                    <w:txbxContent>
                      <w:p w14:paraId="46319763" w14:textId="77777777" w:rsidR="00AF76FA" w:rsidRPr="00904C6C" w:rsidRDefault="00AF76FA" w:rsidP="00F85AC0">
                        <w:pPr>
                          <w:rPr>
                            <w:sz w:val="18"/>
                            <w:szCs w:val="18"/>
                          </w:rPr>
                        </w:pPr>
                        <w:r w:rsidRPr="00904C6C">
                          <w:rPr>
                            <w:sz w:val="18"/>
                            <w:szCs w:val="18"/>
                          </w:rPr>
                          <w:t>Log Fold change</w:t>
                        </w:r>
                      </w:p>
                    </w:txbxContent>
                  </v:textbox>
                </v:shape>
                <w10:wrap type="through"/>
              </v:group>
            </w:pict>
          </mc:Fallback>
        </mc:AlternateContent>
      </w:r>
      <w:r>
        <w:rPr>
          <w:rFonts w:cs="Arial"/>
          <w:b/>
          <w:noProof/>
        </w:rPr>
        <mc:AlternateContent>
          <mc:Choice Requires="wps">
            <w:drawing>
              <wp:anchor distT="0" distB="0" distL="114300" distR="114300" simplePos="0" relativeHeight="251688960" behindDoc="0" locked="0" layoutInCell="1" allowOverlap="1" wp14:anchorId="40F2A639" wp14:editId="24BA33B8">
                <wp:simplePos x="0" y="0"/>
                <wp:positionH relativeFrom="column">
                  <wp:posOffset>2661920</wp:posOffset>
                </wp:positionH>
                <wp:positionV relativeFrom="paragraph">
                  <wp:posOffset>1136650</wp:posOffset>
                </wp:positionV>
                <wp:extent cx="4478655" cy="2740660"/>
                <wp:effectExtent l="0" t="0" r="17145" b="27940"/>
                <wp:wrapThrough wrapText="bothSides">
                  <wp:wrapPolygon edited="0">
                    <wp:start x="0" y="0"/>
                    <wp:lineTo x="0" y="21620"/>
                    <wp:lineTo x="21560" y="21620"/>
                    <wp:lineTo x="21560" y="0"/>
                    <wp:lineTo x="0" y="0"/>
                  </wp:wrapPolygon>
                </wp:wrapThrough>
                <wp:docPr id="256" name="Rectangle 256"/>
                <wp:cNvGraphicFramePr/>
                <a:graphic xmlns:a="http://schemas.openxmlformats.org/drawingml/2006/main">
                  <a:graphicData uri="http://schemas.microsoft.com/office/word/2010/wordprocessingShape">
                    <wps:wsp>
                      <wps:cNvSpPr/>
                      <wps:spPr>
                        <a:xfrm>
                          <a:off x="0" y="0"/>
                          <a:ext cx="4478655" cy="274066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6" o:spid="_x0000_s1026" style="position:absolute;margin-left:209.6pt;margin-top:89.5pt;width:352.65pt;height:21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" filled="f" strokecolor="black [3213]">
                <w10:wrap type="through"/>
              </v:rect>
            </w:pict>
          </mc:Fallback>
        </mc:AlternateContent>
      </w:r>
      <w:r w:rsidR="00F85AC0" w:rsidRPr="00B02DCF">
        <w:rPr>
          <w:rFonts w:cs="Arial"/>
          <w:b/>
        </w:rPr>
        <w:t>2b) Preliminary data.</w:t>
      </w:r>
      <w:r w:rsidR="00F85AC0">
        <w:rPr>
          <w:rFonts w:cs="Arial"/>
          <w:b/>
        </w:rPr>
        <w:t xml:space="preserve"> </w:t>
      </w:r>
      <w:r w:rsidR="00F85AC0" w:rsidRPr="003D121D">
        <w:rPr>
          <w:rFonts w:cs="Arial"/>
        </w:rPr>
        <w:t>Microarray results show</w:t>
      </w:r>
      <w:r w:rsidR="00F85AC0">
        <w:rPr>
          <w:rFonts w:cs="Arial"/>
        </w:rPr>
        <w:t xml:space="preserve"> that</w:t>
      </w:r>
      <w:r w:rsidR="00F85AC0" w:rsidRPr="003D121D">
        <w:rPr>
          <w:rFonts w:cs="Arial"/>
        </w:rPr>
        <w:t xml:space="preserve"> 57/58 genes that are differentially regulated </w:t>
      </w:r>
      <w:r w:rsidR="00F85AC0">
        <w:rPr>
          <w:rFonts w:cs="Arial"/>
        </w:rPr>
        <w:t>in PlexinA2 and Sema6A morphant embryos</w:t>
      </w:r>
      <w:r w:rsidR="00F85AC0" w:rsidRPr="003D121D">
        <w:rPr>
          <w:rFonts w:cs="Arial"/>
        </w:rPr>
        <w:t xml:space="preserve"> are significantly up regulated</w:t>
      </w:r>
      <w:r w:rsidR="00F85AC0">
        <w:rPr>
          <w:rFonts w:cs="Arial"/>
        </w:rPr>
        <w:t xml:space="preserve"> compared to controls</w:t>
      </w:r>
      <w:r w:rsidR="00F85AC0" w:rsidRPr="003D121D">
        <w:rPr>
          <w:rFonts w:cs="Arial"/>
        </w:rPr>
        <w:t xml:space="preserve"> (Fig 3).</w:t>
      </w:r>
      <w:r w:rsidR="00F85AC0">
        <w:rPr>
          <w:rFonts w:cs="Arial"/>
          <w:b/>
        </w:rPr>
        <w:t xml:space="preserve"> </w:t>
      </w:r>
      <w:r w:rsidR="00F85AC0" w:rsidRPr="00B02DCF">
        <w:rPr>
          <w:rFonts w:cs="Arial"/>
        </w:rPr>
        <w:t>PlxnA2</w:t>
      </w:r>
      <w:r w:rsidR="00F85AC0">
        <w:rPr>
          <w:rFonts w:cs="Arial"/>
        </w:rPr>
        <w:t xml:space="preserve"> mutants are currently in the F</w:t>
      </w:r>
      <w:r w:rsidR="00F85AC0" w:rsidRPr="003D121D">
        <w:rPr>
          <w:rFonts w:cs="Arial"/>
          <w:vertAlign w:val="subscript"/>
        </w:rPr>
        <w:t>1</w:t>
      </w:r>
      <w:r w:rsidR="00F85AC0" w:rsidRPr="00B02DCF">
        <w:rPr>
          <w:rFonts w:cs="Arial"/>
        </w:rPr>
        <w:t xml:space="preserve"> generation and are being validated</w:t>
      </w:r>
      <w:r w:rsidR="00F85AC0">
        <w:rPr>
          <w:rFonts w:cs="Arial"/>
        </w:rPr>
        <w:t xml:space="preserve"> via sequencing</w:t>
      </w:r>
      <w:r w:rsidR="00F85AC0" w:rsidRPr="00B02DCF">
        <w:rPr>
          <w:rFonts w:cs="Arial"/>
        </w:rPr>
        <w:t xml:space="preserve">. </w:t>
      </w:r>
      <w:r w:rsidR="00F85AC0">
        <w:rPr>
          <w:rFonts w:cs="Arial"/>
        </w:rPr>
        <w:t>R</w:t>
      </w:r>
      <w:r w:rsidR="00F85AC0" w:rsidRPr="00B02DCF">
        <w:rPr>
          <w:rFonts w:cs="Arial"/>
        </w:rPr>
        <w:t xml:space="preserve">x3:GFP embryos injected with PlxnA2 </w:t>
      </w:r>
      <w:r w:rsidR="00F85AC0">
        <w:rPr>
          <w:rFonts w:cs="Arial"/>
        </w:rPr>
        <w:t xml:space="preserve">targeted gRNA and global Cas9 </w:t>
      </w:r>
      <w:r w:rsidR="00F85AC0" w:rsidRPr="00B02DCF">
        <w:rPr>
          <w:rFonts w:cs="Arial"/>
        </w:rPr>
        <w:t xml:space="preserve">phenocopied </w:t>
      </w:r>
      <w:r w:rsidR="00F85AC0">
        <w:rPr>
          <w:rFonts w:cs="Arial"/>
        </w:rPr>
        <w:t xml:space="preserve">PlxnA2 </w:t>
      </w:r>
      <w:r w:rsidR="00F85AC0" w:rsidRPr="00B02DCF">
        <w:rPr>
          <w:rFonts w:cs="Arial"/>
        </w:rPr>
        <w:t>morphant embryos</w:t>
      </w:r>
      <w:r w:rsidR="00F85AC0">
        <w:rPr>
          <w:rFonts w:cs="Arial"/>
        </w:rPr>
        <w:t>,</w:t>
      </w:r>
      <w:r w:rsidR="00F85AC0" w:rsidRPr="00B02DCF">
        <w:rPr>
          <w:rFonts w:cs="Arial"/>
        </w:rPr>
        <w:t xml:space="preserve"> with smalle</w:t>
      </w:r>
      <w:r w:rsidR="00F85AC0">
        <w:rPr>
          <w:rFonts w:cs="Arial"/>
        </w:rPr>
        <w:t xml:space="preserve">r eyes and cardiac edemas. CRISPR/Cas9 </w:t>
      </w:r>
      <w:r w:rsidR="00F85AC0" w:rsidRPr="00B02DCF">
        <w:rPr>
          <w:rFonts w:cs="Arial"/>
        </w:rPr>
        <w:t>nanos</w:t>
      </w:r>
      <w:r w:rsidR="00F85AC0">
        <w:rPr>
          <w:rFonts w:cs="Arial"/>
        </w:rPr>
        <w:t xml:space="preserve"> (germ line specific)</w:t>
      </w:r>
      <w:r w:rsidR="00F85AC0" w:rsidRPr="00B02DCF">
        <w:rPr>
          <w:rFonts w:cs="Arial"/>
        </w:rPr>
        <w:t xml:space="preserve"> injected embryos were grown up </w:t>
      </w:r>
      <w:r w:rsidR="00F85AC0">
        <w:rPr>
          <w:rFonts w:cs="Arial"/>
        </w:rPr>
        <w:t xml:space="preserve">and </w:t>
      </w:r>
      <w:r w:rsidR="00F85AC0" w:rsidRPr="00B02DCF">
        <w:rPr>
          <w:rFonts w:cs="Arial"/>
        </w:rPr>
        <w:t xml:space="preserve">outcrossed to </w:t>
      </w:r>
      <w:r w:rsidR="00F85AC0">
        <w:rPr>
          <w:rFonts w:cs="Arial"/>
        </w:rPr>
        <w:t xml:space="preserve">an </w:t>
      </w:r>
      <w:r w:rsidR="00F85AC0" w:rsidRPr="00B02DCF">
        <w:rPr>
          <w:rFonts w:cs="Arial"/>
        </w:rPr>
        <w:t>rx3:GFP</w:t>
      </w:r>
      <w:r w:rsidR="00F85AC0">
        <w:rPr>
          <w:rFonts w:cs="Arial"/>
        </w:rPr>
        <w:t xml:space="preserve"> transgenic line</w:t>
      </w:r>
      <w:r w:rsidR="00F85AC0" w:rsidRPr="00B02DCF">
        <w:rPr>
          <w:rFonts w:cs="Arial"/>
        </w:rPr>
        <w:t xml:space="preserve"> and</w:t>
      </w:r>
      <w:r w:rsidR="00F85AC0">
        <w:rPr>
          <w:rFonts w:cs="Arial"/>
        </w:rPr>
        <w:t xml:space="preserve"> are being</w:t>
      </w:r>
      <w:r w:rsidR="00F85AC0" w:rsidRPr="00B02DCF">
        <w:rPr>
          <w:rFonts w:cs="Arial"/>
        </w:rPr>
        <w:t xml:space="preserve"> sequenced to loo</w:t>
      </w:r>
      <w:r w:rsidR="00F85AC0">
        <w:rPr>
          <w:rFonts w:cs="Arial"/>
        </w:rPr>
        <w:t>k for hets. Validated hets will be outcrossed to generate a stable line with one mutation. Sema6A CRISPR/Global Cas9 phenocopy morphants at F</w:t>
      </w:r>
      <w:r w:rsidR="00F85AC0" w:rsidRPr="008F11A5">
        <w:rPr>
          <w:rFonts w:cs="Arial"/>
          <w:vertAlign w:val="subscript"/>
        </w:rPr>
        <w:t>0</w:t>
      </w:r>
      <w:r w:rsidR="00F85AC0">
        <w:rPr>
          <w:rFonts w:cs="Arial"/>
        </w:rPr>
        <w:t>, and are being injected with Cas9nanos.</w:t>
      </w:r>
    </w:p>
    <w:p w14:paraId="1EA70A32" w14:textId="6824C4BC" w:rsidR="00F85AC0" w:rsidRPr="00B02DCF" w:rsidRDefault="00F85AC0" w:rsidP="00F85AC0">
      <w:pPr>
        <w:jc w:val="both"/>
        <w:rPr>
          <w:rFonts w:cs="Arial"/>
          <w:b/>
        </w:rPr>
      </w:pPr>
      <w:r w:rsidRPr="00B02DCF">
        <w:rPr>
          <w:rFonts w:cs="Arial"/>
          <w:b/>
        </w:rPr>
        <w:t xml:space="preserve">2c) Design and Methods </w:t>
      </w:r>
      <w:r>
        <w:rPr>
          <w:rFonts w:cs="Arial"/>
        </w:rPr>
        <w:t>Preliminary</w:t>
      </w:r>
      <w:r>
        <w:rPr>
          <w:rFonts w:cs="Arial"/>
          <w:b/>
        </w:rPr>
        <w:t xml:space="preserve"> </w:t>
      </w:r>
      <w:r w:rsidRPr="00B02DCF">
        <w:rPr>
          <w:rFonts w:cs="Arial"/>
        </w:rPr>
        <w:t>microarray</w:t>
      </w:r>
      <w:r>
        <w:rPr>
          <w:rFonts w:cs="Arial"/>
        </w:rPr>
        <w:t xml:space="preserve"> analysis</w:t>
      </w:r>
      <w:r w:rsidRPr="00B02DCF">
        <w:rPr>
          <w:rFonts w:cs="Arial"/>
        </w:rPr>
        <w:t xml:space="preserve"> was performed using RNA extracted from whole </w:t>
      </w:r>
      <w:r>
        <w:rPr>
          <w:rFonts w:cs="Arial"/>
        </w:rPr>
        <w:t>embryos, so results</w:t>
      </w:r>
      <w:r w:rsidRPr="00B02DCF">
        <w:rPr>
          <w:rFonts w:cs="Arial"/>
        </w:rPr>
        <w:t xml:space="preserve"> may n</w:t>
      </w:r>
      <w:r>
        <w:rPr>
          <w:rFonts w:cs="Arial"/>
        </w:rPr>
        <w:t>ot be eye specific. Aim 2 will use eye specific</w:t>
      </w:r>
      <w:r w:rsidRPr="00B02DCF">
        <w:rPr>
          <w:rFonts w:cs="Arial"/>
        </w:rPr>
        <w:t xml:space="preserve"> </w:t>
      </w:r>
      <w:r>
        <w:rPr>
          <w:rFonts w:cs="Arial"/>
        </w:rPr>
        <w:t>RPCs</w:t>
      </w:r>
      <w:r w:rsidRPr="00B02DCF">
        <w:rPr>
          <w:rFonts w:cs="Arial"/>
        </w:rPr>
        <w:t xml:space="preserve"> </w:t>
      </w:r>
      <w:r>
        <w:rPr>
          <w:rFonts w:cs="Arial"/>
        </w:rPr>
        <w:t xml:space="preserve">isolated </w:t>
      </w:r>
      <w:r w:rsidRPr="00B02DCF">
        <w:rPr>
          <w:rFonts w:cs="Arial"/>
        </w:rPr>
        <w:t>fr</w:t>
      </w:r>
      <w:r>
        <w:rPr>
          <w:rFonts w:cs="Arial"/>
        </w:rPr>
        <w:t>om PlxnA2 mutant, Sema6A mutant and WT embryos at 18 somites. CRISPR mutants will be generated on an</w:t>
      </w:r>
      <w:r w:rsidRPr="00B02DCF">
        <w:rPr>
          <w:rFonts w:cs="Arial"/>
        </w:rPr>
        <w:t xml:space="preserve"> </w:t>
      </w:r>
      <w:r w:rsidRPr="00B02DCF">
        <w:rPr>
          <w:rFonts w:cs="Arial"/>
          <w:i/>
        </w:rPr>
        <w:t>rx3</w:t>
      </w:r>
      <w:r w:rsidRPr="00B02DCF">
        <w:rPr>
          <w:rFonts w:cs="Arial"/>
        </w:rPr>
        <w:t xml:space="preserve">:GFP transgenic </w:t>
      </w:r>
      <w:r>
        <w:rPr>
          <w:rFonts w:cs="Arial"/>
        </w:rPr>
        <w:t>background. Embryos will be fixed, dissociated</w:t>
      </w:r>
      <w:r w:rsidRPr="00B02DCF">
        <w:rPr>
          <w:rFonts w:cs="Arial"/>
        </w:rPr>
        <w:t xml:space="preserve"> and FAC sort</w:t>
      </w:r>
      <w:r>
        <w:rPr>
          <w:rFonts w:cs="Arial"/>
        </w:rPr>
        <w:t>ed</w:t>
      </w:r>
      <w:r w:rsidRPr="00B02DCF">
        <w:rPr>
          <w:rFonts w:cs="Arial"/>
        </w:rPr>
        <w:t xml:space="preserve"> for GF</w:t>
      </w:r>
      <w:r>
        <w:rPr>
          <w:rFonts w:cs="Arial"/>
        </w:rPr>
        <w:t>P positive cells.</w:t>
      </w:r>
      <w:r w:rsidRPr="00B02DCF">
        <w:rPr>
          <w:rFonts w:cs="Arial"/>
        </w:rPr>
        <w:t xml:space="preserve"> Generating mutants will ensure </w:t>
      </w:r>
      <w:r>
        <w:rPr>
          <w:rFonts w:cs="Arial"/>
        </w:rPr>
        <w:t xml:space="preserve">higher </w:t>
      </w:r>
      <w:r w:rsidRPr="00B02DCF">
        <w:rPr>
          <w:rFonts w:cs="Arial"/>
        </w:rPr>
        <w:t>confidence and uniformity in results</w:t>
      </w:r>
      <w:r>
        <w:rPr>
          <w:rFonts w:cs="Arial"/>
        </w:rPr>
        <w:t xml:space="preserve"> compared to morphants</w:t>
      </w:r>
      <w:r w:rsidRPr="00B02DCF">
        <w:rPr>
          <w:rFonts w:cs="Arial"/>
        </w:rPr>
        <w:t xml:space="preserve">. </w:t>
      </w:r>
      <w:r>
        <w:rPr>
          <w:rFonts w:cs="Arial"/>
        </w:rPr>
        <w:t xml:space="preserve">RPCs from each mutant and WT control will be isolated and their nuclei will be </w:t>
      </w:r>
      <w:r>
        <w:rPr>
          <w:rFonts w:cs="Arial"/>
        </w:rPr>
        <w:lastRenderedPageBreak/>
        <w:t>extracted for RNA isolation (100ng-1</w:t>
      </w:r>
      <w:r>
        <w:rPr>
          <w:rFonts w:ascii="Cambria" w:hAnsi="Cambria" w:cs="Arial"/>
        </w:rPr>
        <w:t>μ</w:t>
      </w:r>
      <w:r>
        <w:rPr>
          <w:rFonts w:cs="Arial"/>
        </w:rPr>
        <w:t>g/condition). Prior to use for Illumina RNA</w:t>
      </w:r>
      <w:r w:rsidR="00474B05">
        <w:rPr>
          <w:rFonts w:cs="Arial"/>
        </w:rPr>
        <w:t>-</w:t>
      </w:r>
      <w:r>
        <w:rPr>
          <w:rFonts w:cs="Arial"/>
        </w:rPr>
        <w:t>seq, rRNA will be depleted. RNA</w:t>
      </w:r>
      <w:r w:rsidR="00474B05">
        <w:rPr>
          <w:rFonts w:cs="Arial"/>
        </w:rPr>
        <w:t>-</w:t>
      </w:r>
      <w:r>
        <w:rPr>
          <w:rFonts w:cs="Arial"/>
        </w:rPr>
        <w:t xml:space="preserve">seq will determine the RPC transcriptome at 18 somites in order to analyze differences in gene expression between mutants and WT. 10,000 Isolated RPCs from mutant and WT embryos will be used for </w:t>
      </w:r>
      <w:r w:rsidRPr="00B02DCF">
        <w:rPr>
          <w:rFonts w:cs="Arial"/>
        </w:rPr>
        <w:t>ATAC</w:t>
      </w:r>
      <w:ins w:id="119" w:author="Microsoft Office User" w:date="2016-05-27T07:18:00Z">
        <w:r>
          <w:rPr>
            <w:rFonts w:cs="Arial"/>
          </w:rPr>
          <w:t>-</w:t>
        </w:r>
      </w:ins>
      <w:r w:rsidRPr="00B02DCF">
        <w:rPr>
          <w:rFonts w:cs="Arial"/>
        </w:rPr>
        <w:t>seq (assay for transposase accessible chromatin followed by high throughput sequencing)</w:t>
      </w:r>
      <w:r>
        <w:rPr>
          <w:rFonts w:cs="Arial"/>
        </w:rPr>
        <w:t>.</w:t>
      </w:r>
      <w:r w:rsidRPr="00B02DCF">
        <w:rPr>
          <w:rFonts w:cs="Arial"/>
        </w:rPr>
        <w:t xml:space="preserve"> This technique will analyze differences in open chromatin footprints between WT and mutant </w:t>
      </w:r>
      <w:r>
        <w:rPr>
          <w:rFonts w:cs="Arial"/>
        </w:rPr>
        <w:t>RPCs</w:t>
      </w:r>
      <w:r w:rsidRPr="00B02DCF">
        <w:rPr>
          <w:rFonts w:cs="Arial"/>
        </w:rPr>
        <w:t xml:space="preserve"> where chromatin accessibility will be used as a proxy for active sites of transcription. ATAC</w:t>
      </w:r>
      <w:ins w:id="120" w:author="Microsoft Office User" w:date="2016-05-27T07:18:00Z">
        <w:r>
          <w:rPr>
            <w:rFonts w:cs="Arial"/>
          </w:rPr>
          <w:t>-</w:t>
        </w:r>
      </w:ins>
      <w:r w:rsidRPr="00B02DCF">
        <w:rPr>
          <w:rFonts w:cs="Arial"/>
        </w:rPr>
        <w:t>seq uses modified hypera</w:t>
      </w:r>
      <w:r>
        <w:rPr>
          <w:rFonts w:cs="Arial"/>
        </w:rPr>
        <w:t>ctive transposases, which allow for the efficient cutting o</w:t>
      </w:r>
      <w:r w:rsidRPr="00B02DCF">
        <w:rPr>
          <w:rFonts w:cs="Arial"/>
        </w:rPr>
        <w:t xml:space="preserve">f exposed regions of DNA. Adapter sequences are ligated to the isolated fragments to enable for high throughput sequencing. </w:t>
      </w:r>
      <w:r>
        <w:rPr>
          <w:rFonts w:cs="Arial"/>
        </w:rPr>
        <w:t xml:space="preserve">Bioinformatics will be used to mine sequences that show differences in chromatin accessibility between mutant and WT RPCs for regulatory elements. </w:t>
      </w:r>
      <w:r w:rsidR="00654657">
        <w:rPr>
          <w:rFonts w:cs="Arial"/>
        </w:rPr>
        <w:t>ChIP-</w:t>
      </w:r>
      <w:r w:rsidRPr="00B02DCF">
        <w:rPr>
          <w:rFonts w:cs="Arial"/>
        </w:rPr>
        <w:t xml:space="preserve">seq (Chromatin immunopreciptiation followed by high throughput sequencing) will be utilized as a </w:t>
      </w:r>
      <w:r>
        <w:rPr>
          <w:rFonts w:cs="Arial"/>
        </w:rPr>
        <w:t xml:space="preserve">secondary </w:t>
      </w:r>
      <w:r w:rsidRPr="00B02DCF">
        <w:rPr>
          <w:rFonts w:cs="Arial"/>
        </w:rPr>
        <w:t xml:space="preserve">technique to </w:t>
      </w:r>
      <w:r>
        <w:rPr>
          <w:rFonts w:cs="Arial"/>
        </w:rPr>
        <w:t xml:space="preserve">look </w:t>
      </w:r>
      <w:r w:rsidRPr="00B02DCF">
        <w:rPr>
          <w:rFonts w:cs="Arial"/>
        </w:rPr>
        <w:t>for areas of transcriptional repression and activation</w:t>
      </w:r>
      <w:r>
        <w:rPr>
          <w:rFonts w:cs="Arial"/>
        </w:rPr>
        <w:t>/enhancer regions</w:t>
      </w:r>
      <w:r w:rsidRPr="00B02DCF">
        <w:rPr>
          <w:rFonts w:cs="Arial"/>
        </w:rPr>
        <w:t xml:space="preserve">. Antibodies against two histone modification markers, H3K27me3 (tri methylation of lysine on histone 27) as a marker of areas of repression </w:t>
      </w:r>
      <w:r w:rsidRPr="00B02DCF">
        <w:rPr>
          <w:rFonts w:cs="Arial"/>
        </w:rPr>
        <w:fldChar w:fldCharType="begin"/>
      </w:r>
      <w:r w:rsidRPr="00B02DCF">
        <w:rPr>
          <w:rFonts w:cs="Arial"/>
        </w:rPr>
        <w:instrText xml:space="preserve"> ADDIN EN.CITE &lt;EndNote&gt;&lt;Cite&gt;&lt;Author&gt;Young&lt;/Author&gt;&lt;Year&gt;2011&lt;/Year&gt;&lt;RecNum&gt;477&lt;/RecNum&gt;&lt;DisplayText&gt;(Young et al., 2011)&lt;/DisplayText&gt;&lt;record&gt;&lt;rec-number&gt;477&lt;/rec-number&gt;&lt;foreign-keys&gt;&lt;key app="EN" db-id="9tepevz920pr0sepf2959f2s0awfdxfv5zx2" timestamp="1462992161"&gt;477&lt;/key&gt;&lt;/foreign-keys&gt;&lt;ref-type name="Journal Article"&gt;17&lt;/ref-type&gt;&lt;contributors&gt;&lt;authors&gt;&lt;author&gt;Young, Matthew D.&lt;/author&gt;&lt;author&gt;Willson, Tracy A.&lt;/author&gt;&lt;author&gt;Wakefield, Matthew J.&lt;/author&gt;&lt;author&gt;Trounson, Evelyn&lt;/author&gt;&lt;author&gt;Hilton, Douglas J.&lt;/author&gt;&lt;author&gt;Blewitt, Marnie E.&lt;/author&gt;&lt;author&gt;Oshlack, Alicia&lt;/author&gt;&lt;author&gt;Majewski, Ian J.&lt;/author&gt;&lt;/authors&gt;&lt;/contributors&gt;&lt;titles&gt;&lt;title&gt;ChIP-seq analysis reveals distinct H3K27me3 profiles that correlate with transcriptional activity&lt;/title&gt;&lt;secondary-title&gt;Nucleic Acids Research&lt;/secondary-title&gt;&lt;/titles&gt;&lt;periodical&gt;&lt;full-title&gt;Nucleic Acids Research&lt;/full-title&gt;&lt;/periodical&gt;&lt;dates&gt;&lt;year&gt;2011&lt;/year&gt;&lt;pub-dates&gt;&lt;date&gt;June 7, 2011&lt;/date&gt;&lt;/pub-dates&gt;&lt;/dates&gt;&lt;urls&gt;&lt;related-urls&gt;&lt;url&gt;http://nar.oxfordjournals.org/content/early/2011/06/07/nar.gkr416.abstract&lt;/url&gt;&lt;/related-urls&gt;&lt;/urls&gt;&lt;electronic-resource-num&gt;10.1093/nar/gkr416&lt;/electronic-resource-num&gt;&lt;/record&gt;&lt;/Cite&gt;&lt;/EndNote&gt;</w:instrText>
      </w:r>
      <w:r w:rsidRPr="00B02DCF">
        <w:rPr>
          <w:rFonts w:cs="Arial"/>
        </w:rPr>
        <w:fldChar w:fldCharType="separate"/>
      </w:r>
      <w:r w:rsidRPr="00B02DCF">
        <w:rPr>
          <w:rFonts w:cs="Arial"/>
          <w:noProof/>
        </w:rPr>
        <w:t>(Young et al., 2011)</w:t>
      </w:r>
      <w:r w:rsidRPr="00B02DCF">
        <w:rPr>
          <w:rFonts w:cs="Arial"/>
        </w:rPr>
        <w:fldChar w:fldCharType="end"/>
      </w:r>
      <w:r w:rsidRPr="00B02DCF">
        <w:rPr>
          <w:rFonts w:cs="Arial"/>
        </w:rPr>
        <w:t xml:space="preserve"> and H3K27ac (tri </w:t>
      </w:r>
      <w:r>
        <w:rPr>
          <w:rFonts w:cs="Arial"/>
        </w:rPr>
        <w:t>acetylation</w:t>
      </w:r>
      <w:r w:rsidRPr="00B02DCF">
        <w:rPr>
          <w:rFonts w:cs="Arial"/>
        </w:rPr>
        <w:t xml:space="preserve"> of lysine on histone 27</w:t>
      </w:r>
      <w:r>
        <w:rPr>
          <w:rFonts w:cs="Arial"/>
        </w:rPr>
        <w:t xml:space="preserve">) </w:t>
      </w:r>
      <w:r w:rsidRPr="00B02DCF">
        <w:rPr>
          <w:rFonts w:cs="Arial"/>
        </w:rPr>
        <w:t xml:space="preserve">as a marker of </w:t>
      </w:r>
      <w:r>
        <w:rPr>
          <w:rFonts w:cs="Arial"/>
        </w:rPr>
        <w:t>active/enhancer regions will be used.  WT and mutant g</w:t>
      </w:r>
      <w:r w:rsidRPr="00B02DCF">
        <w:rPr>
          <w:rFonts w:cs="Arial"/>
        </w:rPr>
        <w:t>enerated footprints will be compared</w:t>
      </w:r>
      <w:r>
        <w:rPr>
          <w:rFonts w:cs="Arial"/>
        </w:rPr>
        <w:t xml:space="preserve"> to identify possible transcriptional control elements of target genes downstream of Sema6A/PlxnA2 signaling. This aim will establish</w:t>
      </w:r>
      <w:r w:rsidRPr="00B02DCF">
        <w:rPr>
          <w:rFonts w:cs="Arial"/>
        </w:rPr>
        <w:t xml:space="preserve"> </w:t>
      </w:r>
      <w:r>
        <w:rPr>
          <w:rFonts w:cs="Arial"/>
        </w:rPr>
        <w:t>differences in chromatin accessibility and histone modifications in mutant compared to WT RPCs</w:t>
      </w:r>
      <w:r w:rsidRPr="00B02DCF">
        <w:rPr>
          <w:rFonts w:cs="Arial"/>
        </w:rPr>
        <w:t xml:space="preserve">, </w:t>
      </w:r>
      <w:r>
        <w:rPr>
          <w:rFonts w:cs="Arial"/>
        </w:rPr>
        <w:t xml:space="preserve">therefore </w:t>
      </w:r>
      <w:r w:rsidRPr="00B02DCF">
        <w:rPr>
          <w:rFonts w:cs="Arial"/>
        </w:rPr>
        <w:t xml:space="preserve">it will be possible to look for </w:t>
      </w:r>
      <w:r>
        <w:rPr>
          <w:rFonts w:cs="Arial"/>
        </w:rPr>
        <w:t xml:space="preserve">enhancers, repressors or </w:t>
      </w:r>
      <w:r w:rsidRPr="00B02DCF">
        <w:rPr>
          <w:rFonts w:cs="Arial"/>
        </w:rPr>
        <w:t>transcription factor binding motifs t</w:t>
      </w:r>
      <w:r>
        <w:rPr>
          <w:rFonts w:cs="Arial"/>
        </w:rPr>
        <w:t xml:space="preserve">o begin to understand the </w:t>
      </w:r>
      <w:r w:rsidRPr="00B02DCF">
        <w:rPr>
          <w:rFonts w:cs="Arial"/>
        </w:rPr>
        <w:t>regulatory</w:t>
      </w:r>
      <w:r>
        <w:rPr>
          <w:rFonts w:cs="Arial"/>
        </w:rPr>
        <w:t xml:space="preserve"> elements downstream of </w:t>
      </w:r>
      <w:r w:rsidRPr="00B02DCF">
        <w:rPr>
          <w:rFonts w:cs="Arial"/>
        </w:rPr>
        <w:t xml:space="preserve">Sema6A/PlxnA2 signaling. </w:t>
      </w:r>
    </w:p>
    <w:p w14:paraId="093ED96A" w14:textId="659C613F" w:rsidR="00F85AC0" w:rsidRPr="00B02DCF" w:rsidRDefault="00F85AC0" w:rsidP="00F85AC0">
      <w:pPr>
        <w:jc w:val="both"/>
        <w:rPr>
          <w:rFonts w:cs="Arial"/>
          <w:b/>
        </w:rPr>
      </w:pPr>
      <w:r w:rsidRPr="00B02DCF">
        <w:rPr>
          <w:rFonts w:cs="Arial"/>
          <w:b/>
        </w:rPr>
        <w:t xml:space="preserve">2d) Feasibility problems &amp; approaches </w:t>
      </w:r>
      <w:r>
        <w:rPr>
          <w:rFonts w:cs="Arial"/>
        </w:rPr>
        <w:t>CRISPR</w:t>
      </w:r>
      <w:r w:rsidRPr="00B02DCF">
        <w:rPr>
          <w:rFonts w:cs="Arial"/>
        </w:rPr>
        <w:t>/Cas9 mutagenesis has been successful</w:t>
      </w:r>
      <w:r>
        <w:rPr>
          <w:rFonts w:cs="Arial"/>
        </w:rPr>
        <w:t xml:space="preserve"> </w:t>
      </w:r>
      <w:r w:rsidRPr="00B02DCF">
        <w:rPr>
          <w:rFonts w:cs="Arial"/>
        </w:rPr>
        <w:t>in zebrafish</w:t>
      </w:r>
      <w:r>
        <w:rPr>
          <w:rFonts w:cs="Arial"/>
        </w:rPr>
        <w:t xml:space="preserve"> and is currently underway in our lab</w:t>
      </w:r>
      <w:r w:rsidRPr="00B02DCF">
        <w:rPr>
          <w:rFonts w:cs="Arial"/>
        </w:rPr>
        <w:t>.</w:t>
      </w:r>
      <w:r w:rsidRPr="00B02DCF">
        <w:rPr>
          <w:rFonts w:cs="Arial"/>
          <w:b/>
        </w:rPr>
        <w:t xml:space="preserve"> </w:t>
      </w:r>
      <w:r w:rsidRPr="00B02DCF">
        <w:rPr>
          <w:rFonts w:cs="Arial"/>
        </w:rPr>
        <w:t xml:space="preserve">If CRISPR </w:t>
      </w:r>
      <w:r>
        <w:rPr>
          <w:rFonts w:cs="Arial"/>
        </w:rPr>
        <w:t>mutagenesis is unsuccessful</w:t>
      </w:r>
      <w:r w:rsidRPr="00B02DCF">
        <w:rPr>
          <w:rFonts w:cs="Arial"/>
        </w:rPr>
        <w:t>, alternative target g</w:t>
      </w:r>
      <w:r>
        <w:rPr>
          <w:rFonts w:cs="Arial"/>
        </w:rPr>
        <w:t xml:space="preserve">uide </w:t>
      </w:r>
      <w:r w:rsidRPr="00B02DCF">
        <w:rPr>
          <w:rFonts w:cs="Arial"/>
        </w:rPr>
        <w:t xml:space="preserve">RNAs will be </w:t>
      </w:r>
      <w:r>
        <w:rPr>
          <w:rFonts w:cs="Arial"/>
        </w:rPr>
        <w:t xml:space="preserve">designed and </w:t>
      </w:r>
      <w:r w:rsidRPr="00B02DCF">
        <w:rPr>
          <w:rFonts w:cs="Arial"/>
        </w:rPr>
        <w:t xml:space="preserve">multiple targets will be injected at once. </w:t>
      </w:r>
      <w:r>
        <w:rPr>
          <w:rFonts w:cs="Arial"/>
        </w:rPr>
        <w:t>M</w:t>
      </w:r>
      <w:r w:rsidRPr="00B02DCF">
        <w:rPr>
          <w:rFonts w:cs="Arial"/>
        </w:rPr>
        <w:t xml:space="preserve">utants are </w:t>
      </w:r>
      <w:r>
        <w:rPr>
          <w:rFonts w:cs="Arial"/>
        </w:rPr>
        <w:t xml:space="preserve">also </w:t>
      </w:r>
      <w:r w:rsidRPr="00B02DCF">
        <w:rPr>
          <w:rFonts w:cs="Arial"/>
        </w:rPr>
        <w:t>becoming available from vendors</w:t>
      </w:r>
      <w:r w:rsidRPr="00B02DCF">
        <w:rPr>
          <w:rFonts w:cs="Arial"/>
          <w:b/>
        </w:rPr>
        <w:t>.</w:t>
      </w:r>
      <w:r>
        <w:rPr>
          <w:rFonts w:cs="Arial"/>
        </w:rPr>
        <w:t xml:space="preserve"> Alternatively, </w:t>
      </w:r>
      <w:r w:rsidRPr="00B02DCF">
        <w:rPr>
          <w:rFonts w:cs="Arial"/>
        </w:rPr>
        <w:t>already validated morphant embryos</w:t>
      </w:r>
      <w:r>
        <w:rPr>
          <w:rFonts w:cs="Arial"/>
        </w:rPr>
        <w:t xml:space="preserve"> would be used</w:t>
      </w:r>
      <w:r w:rsidRPr="00B02DCF">
        <w:rPr>
          <w:rFonts w:cs="Arial"/>
        </w:rPr>
        <w:t xml:space="preserve">. </w:t>
      </w:r>
      <w:r>
        <w:rPr>
          <w:rFonts w:cs="Arial"/>
        </w:rPr>
        <w:t>Genomic experiments will be performed i</w:t>
      </w:r>
      <w:r w:rsidRPr="00B02DCF">
        <w:rPr>
          <w:rFonts w:cs="Arial"/>
        </w:rPr>
        <w:t xml:space="preserve">n collaboration with Dr. Seth Frietze in the Medial Laboratory Science Department </w:t>
      </w:r>
      <w:r>
        <w:rPr>
          <w:rFonts w:cs="Arial"/>
        </w:rPr>
        <w:t>at UVM</w:t>
      </w:r>
      <w:r w:rsidRPr="00B02DCF">
        <w:rPr>
          <w:rFonts w:cs="Arial"/>
        </w:rPr>
        <w:t>.</w:t>
      </w:r>
      <w:r w:rsidR="00654657">
        <w:rPr>
          <w:rFonts w:cs="Arial"/>
        </w:rPr>
        <w:t xml:space="preserve"> ATAC and ChIP-</w:t>
      </w:r>
      <w:r>
        <w:rPr>
          <w:rFonts w:cs="Arial"/>
        </w:rPr>
        <w:t>seq have been shown to work with 10,000 cells, and RNA</w:t>
      </w:r>
      <w:r w:rsidR="00474B05">
        <w:rPr>
          <w:rFonts w:cs="Arial"/>
        </w:rPr>
        <w:t>-</w:t>
      </w:r>
      <w:r>
        <w:rPr>
          <w:rFonts w:cs="Arial"/>
        </w:rPr>
        <w:t>seq with as little as 100ng RNA. Given that zebrafish have numerous offspring, isolating sufficient numbers of cells will be possible.</w:t>
      </w:r>
    </w:p>
    <w:p w14:paraId="65C45736" w14:textId="5F1AF447" w:rsidR="001E0F7A" w:rsidRDefault="00F85AC0" w:rsidP="00F85AC0">
      <w:pPr>
        <w:jc w:val="both"/>
        <w:rPr>
          <w:rFonts w:cs="Arial"/>
        </w:rPr>
      </w:pPr>
      <w:r w:rsidRPr="00B02DCF">
        <w:rPr>
          <w:rFonts w:cs="Arial"/>
          <w:b/>
        </w:rPr>
        <w:t xml:space="preserve">2e) Goals and expected outcomes </w:t>
      </w:r>
      <w:r w:rsidRPr="00B02DCF">
        <w:rPr>
          <w:rFonts w:cs="Arial"/>
        </w:rPr>
        <w:t xml:space="preserve">Sema6A and PlxnA2 </w:t>
      </w:r>
      <w:r w:rsidRPr="00B02DCF">
        <w:rPr>
          <w:rFonts w:cs="Arial"/>
          <w:i/>
        </w:rPr>
        <w:t>rx3</w:t>
      </w:r>
      <w:r>
        <w:rPr>
          <w:rFonts w:cs="Arial"/>
        </w:rPr>
        <w:t>:GFP CRISPR mutant zebrafish</w:t>
      </w:r>
      <w:r w:rsidRPr="00B02DCF">
        <w:rPr>
          <w:rFonts w:cs="Arial"/>
        </w:rPr>
        <w:t xml:space="preserve"> will be generated and maintained as stable lines. FAC sorting of embryos will be optimized </w:t>
      </w:r>
      <w:r>
        <w:rPr>
          <w:rFonts w:cs="Arial"/>
        </w:rPr>
        <w:t xml:space="preserve">to isolate required </w:t>
      </w:r>
      <w:bookmarkStart w:id="121" w:name="_GoBack"/>
      <w:bookmarkEnd w:id="121"/>
      <w:r>
        <w:rPr>
          <w:rFonts w:cs="Arial"/>
        </w:rPr>
        <w:t>numbers of RPCs (10,000 for each ATAC</w:t>
      </w:r>
      <w:ins w:id="122" w:author="Microsoft Office User" w:date="2016-05-27T07:16:00Z">
        <w:r>
          <w:rPr>
            <w:rFonts w:cs="Arial"/>
          </w:rPr>
          <w:t>-seq</w:t>
        </w:r>
      </w:ins>
      <w:ins w:id="123" w:author="Microsoft Office User" w:date="2016-05-27T07:17:00Z">
        <w:r>
          <w:rPr>
            <w:rFonts w:cs="Arial"/>
          </w:rPr>
          <w:t xml:space="preserve"> and </w:t>
        </w:r>
      </w:ins>
      <w:r>
        <w:rPr>
          <w:rFonts w:cs="Arial"/>
        </w:rPr>
        <w:t>ChIP</w:t>
      </w:r>
      <w:ins w:id="124" w:author="Microsoft Office User" w:date="2016-05-27T07:16:00Z">
        <w:r>
          <w:rPr>
            <w:rFonts w:cs="Arial"/>
          </w:rPr>
          <w:t>-seq assay</w:t>
        </w:r>
      </w:ins>
      <w:r>
        <w:rPr>
          <w:rFonts w:cs="Arial"/>
        </w:rPr>
        <w:t>)</w:t>
      </w:r>
      <w:r w:rsidRPr="00B02DCF">
        <w:rPr>
          <w:rFonts w:cs="Arial"/>
        </w:rPr>
        <w:t xml:space="preserve">. </w:t>
      </w:r>
      <w:r w:rsidR="00474B05">
        <w:rPr>
          <w:rFonts w:cs="Arial"/>
        </w:rPr>
        <w:t>RNA-</w:t>
      </w:r>
      <w:r>
        <w:rPr>
          <w:rFonts w:cs="Arial"/>
        </w:rPr>
        <w:t>seq will determine the RPC transcriptome and uncover differences in gene expression between WT and mutant cells</w:t>
      </w:r>
      <w:r w:rsidRPr="00E81647">
        <w:rPr>
          <w:rFonts w:cs="Arial"/>
        </w:rPr>
        <w:t>. It is hypothesized that Sema6A/PlxnA2 mutants will have differences in chromatin accessibility and transcription factor regulation of gene expression compared to WT.</w:t>
      </w:r>
      <w:r w:rsidRPr="00B02DCF">
        <w:rPr>
          <w:rFonts w:cs="Arial"/>
        </w:rPr>
        <w:t xml:space="preserve"> In looking for differences in chromatin structure and histo</w:t>
      </w:r>
      <w:r>
        <w:rPr>
          <w:rFonts w:cs="Arial"/>
        </w:rPr>
        <w:t>ne modifications, we will at first</w:t>
      </w:r>
      <w:r w:rsidRPr="00B02DCF">
        <w:rPr>
          <w:rFonts w:cs="Arial"/>
        </w:rPr>
        <w:t xml:space="preserve"> identify areas of differenc</w:t>
      </w:r>
      <w:r>
        <w:rPr>
          <w:rFonts w:cs="Arial"/>
        </w:rPr>
        <w:t>es, and then sequence the areas for further bioinformatics analysis. This will enable us</w:t>
      </w:r>
      <w:r w:rsidRPr="00B02DCF">
        <w:rPr>
          <w:rFonts w:cs="Arial"/>
        </w:rPr>
        <w:t xml:space="preserve"> to look for </w:t>
      </w:r>
      <w:r>
        <w:rPr>
          <w:rFonts w:cs="Arial"/>
        </w:rPr>
        <w:t xml:space="preserve">regulatory elements, </w:t>
      </w:r>
      <w:r w:rsidRPr="00B02DCF">
        <w:rPr>
          <w:rFonts w:cs="Arial"/>
        </w:rPr>
        <w:t>transcription factor binding sites, and begin to elucidate the</w:t>
      </w:r>
      <w:r>
        <w:rPr>
          <w:rFonts w:cs="Arial"/>
        </w:rPr>
        <w:t xml:space="preserve"> transcriptional</w:t>
      </w:r>
      <w:r w:rsidRPr="00B02DCF">
        <w:rPr>
          <w:rFonts w:cs="Arial"/>
        </w:rPr>
        <w:t xml:space="preserve"> regulatory mechanisms downstream of Sema6A/PlxnA2 signaling</w:t>
      </w:r>
    </w:p>
    <w:p w14:paraId="454A76F5" w14:textId="77777777" w:rsidR="00405CF1" w:rsidRPr="00B02DCF" w:rsidRDefault="00405CF1" w:rsidP="00F85AC0">
      <w:pPr>
        <w:jc w:val="both"/>
        <w:rPr>
          <w:rFonts w:cs="Arial"/>
          <w:b/>
        </w:rPr>
      </w:pPr>
    </w:p>
    <w:p w14:paraId="4498DF8C" w14:textId="7F82502B" w:rsidR="00405CF1" w:rsidRPr="00405CF1" w:rsidRDefault="00405CF1" w:rsidP="00405CF1">
      <w:pPr>
        <w:jc w:val="both"/>
        <w:rPr>
          <w:rFonts w:cs="Arial"/>
          <w:u w:val="single"/>
        </w:rPr>
      </w:pPr>
      <w:r>
        <w:rPr>
          <w:rFonts w:cs="Arial"/>
          <w:b/>
          <w:bCs/>
          <w:u w:val="single"/>
        </w:rPr>
        <w:t>Aim 3</w:t>
      </w:r>
      <w:r w:rsidRPr="00405CF1">
        <w:rPr>
          <w:rFonts w:cs="Arial"/>
          <w:b/>
          <w:bCs/>
          <w:u w:val="single"/>
        </w:rPr>
        <w:t xml:space="preserve">– </w:t>
      </w:r>
      <w:r w:rsidRPr="00405CF1">
        <w:rPr>
          <w:rFonts w:cs="Arial"/>
          <w:bCs/>
          <w:u w:val="single"/>
        </w:rPr>
        <w:t>Characterizing expression and function of additional Plexin A family of receptors in early zebrafish eye development.</w:t>
      </w:r>
    </w:p>
    <w:p w14:paraId="3CDBF3E4" w14:textId="54C2803A" w:rsidR="002C5676" w:rsidRPr="00B02DCF" w:rsidRDefault="001E0F7A" w:rsidP="00576E85">
      <w:pPr>
        <w:jc w:val="both"/>
        <w:rPr>
          <w:rFonts w:cs="Arial"/>
          <w:b/>
        </w:rPr>
      </w:pPr>
      <w:r w:rsidRPr="00B02DCF">
        <w:rPr>
          <w:rFonts w:cs="Arial"/>
          <w:b/>
        </w:rPr>
        <w:t xml:space="preserve">3a) Introduction </w:t>
      </w:r>
      <w:r w:rsidR="0096565C" w:rsidRPr="00B95241">
        <w:t>Sema</w:t>
      </w:r>
      <w:r w:rsidR="0096565C">
        <w:t>s can bind to mu</w:t>
      </w:r>
      <w:r w:rsidR="00A379C7">
        <w:t>ltiple different Plxn receptors and</w:t>
      </w:r>
      <w:r w:rsidR="00D57DE4">
        <w:t xml:space="preserve"> typically a Sema</w:t>
      </w:r>
      <w:r w:rsidR="0096565C">
        <w:t xml:space="preserve"> will bind to multiple members of the same</w:t>
      </w:r>
      <w:r w:rsidR="00A379C7">
        <w:t xml:space="preserve"> class</w:t>
      </w:r>
      <w:r w:rsidR="0096565C">
        <w:t xml:space="preserve">. </w:t>
      </w:r>
      <w:r w:rsidR="00C4520F">
        <w:t xml:space="preserve">There are 4 PlxnA family members, A1-4, which bind to members of class 3 and </w:t>
      </w:r>
      <w:r w:rsidR="00D07921">
        <w:t xml:space="preserve">class </w:t>
      </w:r>
      <w:r w:rsidR="00C4520F">
        <w:t xml:space="preserve">6 Semas. </w:t>
      </w:r>
      <w:r w:rsidR="0096565C">
        <w:t>Ligand-</w:t>
      </w:r>
      <w:r w:rsidR="0096565C" w:rsidRPr="00141A32">
        <w:t>receptor interaction</w:t>
      </w:r>
      <w:r w:rsidR="0096565C">
        <w:t>s are</w:t>
      </w:r>
      <w:r w:rsidR="0096565C" w:rsidRPr="00141A32">
        <w:t xml:space="preserve"> dependent on tissue specific and temporal expr</w:t>
      </w:r>
      <w:r w:rsidR="0096565C">
        <w:t>ession patterns of each protein</w:t>
      </w:r>
      <w:r w:rsidR="0096565C" w:rsidRPr="00141A32">
        <w:t xml:space="preserve">. Intercellular differences in expression </w:t>
      </w:r>
      <w:r w:rsidR="00C4520F">
        <w:t xml:space="preserve">also </w:t>
      </w:r>
      <w:r w:rsidR="0096565C" w:rsidRPr="00141A32">
        <w:t>can alter signaling, dependent on whether receptors and ligands are present on the same (</w:t>
      </w:r>
      <w:r w:rsidR="0096565C" w:rsidRPr="001C5BE1">
        <w:rPr>
          <w:i/>
        </w:rPr>
        <w:t>cis</w:t>
      </w:r>
      <w:r w:rsidR="0096565C" w:rsidRPr="00141A32">
        <w:t>) or different (</w:t>
      </w:r>
      <w:r w:rsidR="0096565C" w:rsidRPr="001C5BE1">
        <w:rPr>
          <w:i/>
        </w:rPr>
        <w:t>trans</w:t>
      </w:r>
      <w:r w:rsidR="0096565C" w:rsidRPr="00141A32">
        <w:t xml:space="preserve">) </w:t>
      </w:r>
      <w:r w:rsidR="00C4520F">
        <w:t xml:space="preserve">cell </w:t>
      </w:r>
      <w:r w:rsidR="0096565C" w:rsidRPr="00141A32">
        <w:t xml:space="preserve">membranes. </w:t>
      </w:r>
      <w:r w:rsidR="0096565C" w:rsidRPr="00141A32">
        <w:rPr>
          <w:rFonts w:eastAsia="Times New Roman" w:cs="Times New Roman"/>
          <w:color w:val="000000"/>
          <w:shd w:val="clear" w:color="auto" w:fill="FFFFFF"/>
        </w:rPr>
        <w:fldChar w:fldCharType="begin"/>
      </w:r>
      <w:r w:rsidR="0096565C" w:rsidRPr="00141A32">
        <w:rPr>
          <w:rFonts w:eastAsia="Times New Roman" w:cs="Times New Roman"/>
          <w:color w:val="000000"/>
          <w:shd w:val="clear" w:color="auto" w:fill="FFFFFF"/>
        </w:rPr>
        <w:instrText xml:space="preserve"> ADDIN EN.CITE &lt;EndNote&gt;&lt;Cite&gt;&lt;Author&gt;Haklai-Topper&lt;/Author&gt;&lt;Year&gt;2010&lt;/Year&gt;&lt;RecNum&gt;486&lt;/RecNum&gt;&lt;DisplayText&gt;(Haklai-Topper et al., 2010)&lt;/DisplayText&gt;&lt;record&gt;&lt;rec-number&gt;486&lt;/rec-number&gt;&lt;foreign-keys&gt;&lt;key app="EN" db-id="9tepevz920pr0sepf2959f2s0awfdxfv5zx2" timestamp="1463321502"&gt;486&lt;/key&gt;&lt;/foreign-keys&gt;&lt;ref-type name="Journal Article"&gt;17&lt;/ref-type&gt;&lt;contributors&gt;&lt;authors&gt;&lt;author&gt;Haklai-Topper, Liat&lt;/author&gt;&lt;author&gt;Mlechkovich, Guy&lt;/author&gt;&lt;author&gt;Savariego, Dana&lt;/author&gt;&lt;author&gt;Gokhman, Irena&lt;/author&gt;&lt;author&gt;Yaron, Avraham&lt;/author&gt;&lt;/authors&gt;&lt;/contributors&gt;&lt;titles&gt;&lt;title&gt;Cis interaction between Semaphorin6A and Plexin-A4 modulates the repulsive response to Sema6A&lt;/title&gt;&lt;secondary-title&gt;The EMBO Journal&lt;/secondary-title&gt;&lt;/titles&gt;&lt;periodical&gt;&lt;full-title&gt;The EMBO Journal&lt;/full-title&gt;&lt;/periodical&gt;&lt;pages&gt;2635-2645&lt;/pages&gt;&lt;volume&gt;29&lt;/volume&gt;&lt;number&gt;15&lt;/number&gt;&lt;dates&gt;&lt;year&gt;2010&lt;/year&gt;&lt;pub-dates&gt;&lt;date&gt;07/06&amp;#xD;12/27/received&amp;#xD;06/10/accepted&lt;/date&gt;&lt;/pub-dates&gt;&lt;/dates&gt;&lt;publisher&gt;Nature Publishing Group&lt;/publisher&gt;&lt;isbn&gt;0261-4189&amp;#xD;1460-2075&lt;/isbn&gt;&lt;accession-num&gt;PMC2928682&lt;/accession-num&gt;&lt;urls&gt;&lt;related-urls&gt;&lt;url&gt;http://www.ncbi.nlm.nih.gov/pmc/articles/PMC2928682/&lt;/url&gt;&lt;/related-urls&gt;&lt;/urls&gt;&lt;electronic-resource-num&gt;10.1038/emboj.2010.147&lt;/electronic-resource-num&gt;&lt;remote-database-name&gt;PMC&lt;/remote-database-name&gt;&lt;/record&gt;&lt;/Cite&gt;&lt;/EndNote&gt;</w:instrText>
      </w:r>
      <w:r w:rsidR="0096565C" w:rsidRPr="00141A32">
        <w:rPr>
          <w:rFonts w:eastAsia="Times New Roman" w:cs="Times New Roman"/>
          <w:color w:val="000000"/>
          <w:shd w:val="clear" w:color="auto" w:fill="FFFFFF"/>
        </w:rPr>
        <w:fldChar w:fldCharType="separate"/>
      </w:r>
      <w:r w:rsidR="0096565C" w:rsidRPr="00141A32">
        <w:rPr>
          <w:rFonts w:eastAsia="Times New Roman" w:cs="Times New Roman"/>
          <w:noProof/>
          <w:color w:val="000000"/>
          <w:shd w:val="clear" w:color="auto" w:fill="FFFFFF"/>
        </w:rPr>
        <w:t>(Haklai-Topper et al., 2010)</w:t>
      </w:r>
      <w:r w:rsidR="0096565C" w:rsidRPr="00141A32">
        <w:rPr>
          <w:rFonts w:eastAsia="Times New Roman" w:cs="Times New Roman"/>
          <w:color w:val="000000"/>
          <w:shd w:val="clear" w:color="auto" w:fill="FFFFFF"/>
        </w:rPr>
        <w:fldChar w:fldCharType="end"/>
      </w:r>
      <w:r w:rsidR="0096565C" w:rsidRPr="00141A32">
        <w:rPr>
          <w:rFonts w:eastAsia="Times New Roman" w:cs="Times New Roman"/>
          <w:color w:val="000000"/>
          <w:shd w:val="clear" w:color="auto" w:fill="FFFFFF"/>
        </w:rPr>
        <w:t xml:space="preserve">. </w:t>
      </w:r>
      <w:r w:rsidR="0096565C" w:rsidRPr="00141A32">
        <w:t xml:space="preserve">Sema6a is known to bind to PlxnA2 and A4 </w:t>
      </w:r>
      <w:r w:rsidR="0096565C" w:rsidRPr="00141A32">
        <w:fldChar w:fldCharType="begin">
          <w:fldData xml:space="preserve">PEVuZE5vdGU+PENpdGU+PEF1dGhvcj5Ob2dpPC9BdXRob3I+PFllYXI+MjAxMDwvWWVhcj48UmVj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==
</w:fldData>
        </w:fldChar>
      </w:r>
      <w:r w:rsidR="0096565C" w:rsidRPr="00141A32">
        <w:instrText xml:space="preserve"> ADDIN EN.CITE </w:instrText>
      </w:r>
      <w:r w:rsidR="0096565C" w:rsidRPr="00141A32">
        <w:fldChar w:fldCharType="begin">
          <w:fldData xml:space="preserve">PEVuZE5vdGU+PENpdGU+PEF1dGhvcj5Ob2dpPC9BdXRob3I+PFllYXI+MjAxMDwvWWVhcj48UmVj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==
</w:fldData>
        </w:fldChar>
      </w:r>
      <w:r w:rsidR="0096565C" w:rsidRPr="00141A32">
        <w:instrText xml:space="preserve"> ADDIN EN.CITE.DATA </w:instrText>
      </w:r>
      <w:r w:rsidR="0096565C" w:rsidRPr="00141A32">
        <w:fldChar w:fldCharType="end"/>
      </w:r>
      <w:r w:rsidR="0096565C" w:rsidRPr="00141A32">
        <w:fldChar w:fldCharType="separate"/>
      </w:r>
      <w:r w:rsidR="0096565C" w:rsidRPr="00141A32">
        <w:rPr>
          <w:noProof/>
        </w:rPr>
        <w:t>(Nogi et al., 2010)</w:t>
      </w:r>
      <w:r w:rsidR="0096565C" w:rsidRPr="00141A32">
        <w:fldChar w:fldCharType="end"/>
      </w:r>
      <w:r w:rsidR="0096565C">
        <w:rPr>
          <w:rFonts w:eastAsia="Times New Roman" w:cs="Times New Roman"/>
        </w:rPr>
        <w:t>.</w:t>
      </w:r>
      <w:r w:rsidR="0096565C" w:rsidRPr="00141A32">
        <w:rPr>
          <w:rFonts w:eastAsia="Times New Roman" w:cs="Times New Roman"/>
        </w:rPr>
        <w:t xml:space="preserve"> </w:t>
      </w:r>
      <w:r w:rsidR="0096565C" w:rsidRPr="00141A32">
        <w:t xml:space="preserve">This group of signaling molecules has been found to pattern the hippocampus, in which PlxnA2 acts to attenuate Sema6a repulsion via PlxnA4, which controls lamination of mossy fiber projections </w:t>
      </w:r>
      <w:r w:rsidR="0096565C" w:rsidRPr="00141A32">
        <w:fldChar w:fldCharType="begin">
          <w:fldData xml:space="preserve">PEVuZE5vdGU+PENpdGU+PEF1dGhvcj5TdXRvPC9BdXRob3I+PFllYXI+MjAwNzwvWWVhcj48UmVj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</w:fldData>
        </w:fldChar>
      </w:r>
      <w:r w:rsidR="0096565C" w:rsidRPr="00141A32">
        <w:instrText xml:space="preserve"> ADDIN EN.CITE </w:instrText>
      </w:r>
      <w:r w:rsidR="0096565C" w:rsidRPr="00141A32">
        <w:fldChar w:fldCharType="begin">
          <w:fldData xml:space="preserve">PEVuZE5vdGU+PENpdGU+PEF1dGhvcj5TdXRvPC9BdXRob3I+PFllYXI+MjAwNzwvWWVhcj48UmVj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</w:fldData>
        </w:fldChar>
      </w:r>
      <w:r w:rsidR="0096565C" w:rsidRPr="00141A32">
        <w:instrText xml:space="preserve"> ADDIN EN.CITE.DATA </w:instrText>
      </w:r>
      <w:r w:rsidR="0096565C" w:rsidRPr="00141A32">
        <w:fldChar w:fldCharType="end"/>
      </w:r>
      <w:r w:rsidR="0096565C" w:rsidRPr="00141A32">
        <w:fldChar w:fldCharType="separate"/>
      </w:r>
      <w:r w:rsidR="0096565C" w:rsidRPr="00141A32">
        <w:rPr>
          <w:noProof/>
        </w:rPr>
        <w:t>(Suto et al., 2007)</w:t>
      </w:r>
      <w:r w:rsidR="0096565C" w:rsidRPr="00141A32">
        <w:fldChar w:fldCharType="end"/>
      </w:r>
      <w:r w:rsidR="0096565C" w:rsidRPr="00141A32">
        <w:t>.</w:t>
      </w:r>
      <w:r w:rsidR="0096565C">
        <w:t xml:space="preserve">  It has been shown that Sema6a is expressed at the same early stages as PlxnA2 in the developing </w:t>
      </w:r>
      <w:r w:rsidR="005C2EA2">
        <w:t xml:space="preserve">zebrafish eye and when either </w:t>
      </w:r>
      <w:r w:rsidR="00320F0D">
        <w:t>is</w:t>
      </w:r>
      <w:r w:rsidR="0096565C">
        <w:t xml:space="preserve"> knocked down, the same phenotypes arise of decreas</w:t>
      </w:r>
      <w:r w:rsidR="00320F0D">
        <w:t>ed proliferation and cohesion of RPCs</w:t>
      </w:r>
      <w:r w:rsidR="0096565C">
        <w:t xml:space="preserve"> </w:t>
      </w:r>
      <w:r w:rsidR="0096565C">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0096565C">
        <w:instrText xml:space="preserve"> ADDIN EN.CITE </w:instrText>
      </w:r>
      <w:r w:rsidR="0096565C">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0096565C">
        <w:instrText xml:space="preserve"> ADDIN EN.CITE.DATA </w:instrText>
      </w:r>
      <w:r w:rsidR="0096565C">
        <w:fldChar w:fldCharType="end"/>
      </w:r>
      <w:r w:rsidR="0096565C">
        <w:fldChar w:fldCharType="separate"/>
      </w:r>
      <w:r w:rsidR="0096565C">
        <w:rPr>
          <w:noProof/>
        </w:rPr>
        <w:t>(Ebert et al., 2014)</w:t>
      </w:r>
      <w:r w:rsidR="0096565C">
        <w:fldChar w:fldCharType="end"/>
      </w:r>
      <w:r w:rsidR="00C4520F">
        <w:t xml:space="preserve">. </w:t>
      </w:r>
      <w:r w:rsidR="00320F0D">
        <w:t xml:space="preserve">Preliminary work shows that PlxnA1 has a potential compensatory role for PlxnA2 in optic vesicles. </w:t>
      </w:r>
      <w:r w:rsidR="00C4520F">
        <w:t>However,</w:t>
      </w:r>
      <w:r w:rsidR="0096565C">
        <w:t xml:space="preserve"> it is unknown if PlxnA4 </w:t>
      </w:r>
      <w:r w:rsidR="006A676E">
        <w:t>or PlxnA3 are</w:t>
      </w:r>
      <w:r w:rsidR="0096565C">
        <w:t xml:space="preserve"> expressed</w:t>
      </w:r>
      <w:r w:rsidR="00C4520F">
        <w:t xml:space="preserve"> </w:t>
      </w:r>
      <w:r w:rsidR="00C4520F">
        <w:lastRenderedPageBreak/>
        <w:t>in or around optic vesicles</w:t>
      </w:r>
      <w:r w:rsidR="0096565C">
        <w:t xml:space="preserve"> at this same early stage and could be playing a role in developm</w:t>
      </w:r>
      <w:r w:rsidR="005C2EA2">
        <w:t xml:space="preserve">ent. </w:t>
      </w:r>
      <w:r w:rsidR="002A211A">
        <w:t xml:space="preserve">We will test the </w:t>
      </w:r>
      <w:r w:rsidR="002A211A">
        <w:rPr>
          <w:rFonts w:cs="Arial"/>
          <w:b/>
        </w:rPr>
        <w:t>hypothesis that</w:t>
      </w:r>
      <w:r w:rsidR="002A211A" w:rsidRPr="00B02DCF">
        <w:rPr>
          <w:rFonts w:cs="Arial"/>
          <w:b/>
        </w:rPr>
        <w:t xml:space="preserve"> PlxnA1, A2 and A4 are expressed in the early eye and specific expression domains of the receptors are important in the regulation of Sema6a signa</w:t>
      </w:r>
      <w:r w:rsidR="002A211A">
        <w:rPr>
          <w:rFonts w:cs="Arial"/>
          <w:b/>
        </w:rPr>
        <w:t xml:space="preserve">ling in early eye development. </w:t>
      </w:r>
      <w:r w:rsidR="002A211A">
        <w:t xml:space="preserve">The </w:t>
      </w:r>
      <w:r w:rsidR="002A211A" w:rsidRPr="002A211A">
        <w:rPr>
          <w:b/>
        </w:rPr>
        <w:t>overall goal</w:t>
      </w:r>
      <w:r w:rsidR="002A211A">
        <w:t xml:space="preserve"> of t</w:t>
      </w:r>
      <w:r w:rsidR="0096565C">
        <w:t xml:space="preserve">his aim will </w:t>
      </w:r>
      <w:r w:rsidR="00970C26">
        <w:t xml:space="preserve">be to </w:t>
      </w:r>
      <w:r w:rsidR="0096565C">
        <w:t>use</w:t>
      </w:r>
      <w:r w:rsidR="00970C26">
        <w:t xml:space="preserve"> MO knockdown and CRISPR mutagenesis of PlxnAs in combination with </w:t>
      </w:r>
      <w:r w:rsidR="0096565C" w:rsidRPr="00265E5D">
        <w:rPr>
          <w:i/>
        </w:rPr>
        <w:t>in situ</w:t>
      </w:r>
      <w:r w:rsidR="0096565C">
        <w:t xml:space="preserve"> hybridization to comprehensively uncover the expression patterns of the PlxnA family in the</w:t>
      </w:r>
      <w:r w:rsidR="00D57DE4">
        <w:t xml:space="preserve"> early</w:t>
      </w:r>
      <w:r w:rsidR="0096565C">
        <w:t xml:space="preserve"> developing eye</w:t>
      </w:r>
      <w:r w:rsidR="00970C26">
        <w:t xml:space="preserve"> and address roles</w:t>
      </w:r>
      <w:r w:rsidR="00D57DE4">
        <w:t xml:space="preserve"> in early eye development.</w:t>
      </w:r>
    </w:p>
    <w:p w14:paraId="4BD5E5D6" w14:textId="38337228" w:rsidR="001E0F7A" w:rsidRPr="00B02DCF" w:rsidRDefault="00904C6C" w:rsidP="00576E85">
      <w:pPr>
        <w:jc w:val="both"/>
        <w:rPr>
          <w:rFonts w:cs="Arial"/>
        </w:rPr>
      </w:pPr>
      <w:r>
        <w:rPr>
          <w:rFonts w:cs="Arial"/>
          <w:b/>
          <w:noProof/>
        </w:rPr>
        <mc:AlternateContent>
          <mc:Choice Requires="wpg">
            <w:drawing>
              <wp:anchor distT="0" distB="0" distL="114300" distR="114300" simplePos="0" relativeHeight="251660288" behindDoc="0" locked="0" layoutInCell="1" allowOverlap="1" wp14:anchorId="3C5B39AD" wp14:editId="789C5E2D">
                <wp:simplePos x="0" y="0"/>
                <wp:positionH relativeFrom="column">
                  <wp:posOffset>2235200</wp:posOffset>
                </wp:positionH>
                <wp:positionV relativeFrom="paragraph">
                  <wp:posOffset>27940</wp:posOffset>
                </wp:positionV>
                <wp:extent cx="4851400" cy="2057400"/>
                <wp:effectExtent l="0" t="0" r="25400" b="25400"/>
                <wp:wrapThrough wrapText="bothSides">
                  <wp:wrapPolygon edited="0">
                    <wp:start x="0" y="0"/>
                    <wp:lineTo x="0" y="21600"/>
                    <wp:lineTo x="21600" y="21600"/>
                    <wp:lineTo x="21600" y="0"/>
                    <wp:lineTo x="0" y="0"/>
                  </wp:wrapPolygon>
                </wp:wrapThrough>
                <wp:docPr id="258" name="Group 258"/>
                <wp:cNvGraphicFramePr/>
                <a:graphic xmlns:a="http://schemas.openxmlformats.org/drawingml/2006/main">
                  <a:graphicData uri="http://schemas.microsoft.com/office/word/2010/wordprocessingGroup">
                    <wpg:wgp>
                      <wpg:cNvGrpSpPr/>
                      <wpg:grpSpPr>
                        <a:xfrm>
                          <a:off x="0" y="0"/>
                          <a:ext cx="4851400" cy="2057400"/>
                          <a:chOff x="0" y="0"/>
                          <a:chExt cx="4851400" cy="2057400"/>
                        </a:xfrm>
                      </wpg:grpSpPr>
                      <wps:wsp>
                        <wps:cNvPr id="257" name="Rectangle 257"/>
                        <wps:cNvSpPr/>
                        <wps:spPr>
                          <a:xfrm>
                            <a:off x="50800" y="0"/>
                            <a:ext cx="4800600" cy="20574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descr="Macintosh HD:Users:sarahemerson:Desktop:Screen Shot 2016-05-16 at 4.09.39 PM.png"/>
                          <pic:cNvPicPr>
                            <a:picLocks noChangeAspect="1"/>
                          </pic:cNvPicPr>
                        </pic:nvPicPr>
                        <pic:blipFill rotWithShape="1">
                          <a:blip r:embed="rId14">
                            <a:extLst>
                              <a:ext uri="{28A0092B-C50C-407E-A947-70E740481C1C}">
                                <a14:useLocalDpi xmlns:a14="http://schemas.microsoft.com/office/drawing/2010/main" val="0"/>
                              </a:ext>
                            </a:extLst>
                          </a:blip>
                          <a:srcRect r="31610"/>
                          <a:stretch/>
                        </pic:blipFill>
                        <pic:spPr bwMode="auto">
                          <a:xfrm>
                            <a:off x="2221865" y="114300"/>
                            <a:ext cx="2590165" cy="1310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descr="Macintosh HD:Users:sarahemerson:Desktop:Screen Shot 2016-05-15 at 11.59.32 AM.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00" y="34290"/>
                            <a:ext cx="2057400" cy="1455420"/>
                          </a:xfrm>
                          <a:prstGeom prst="rect">
                            <a:avLst/>
                          </a:prstGeom>
                          <a:noFill/>
                          <a:ln>
                            <a:noFill/>
                          </a:ln>
                        </pic:spPr>
                      </pic:pic>
                      <wps:wsp>
                        <wps:cNvPr id="13" name="Text Box 13"/>
                        <wps:cNvSpPr txBox="1"/>
                        <wps:spPr>
                          <a:xfrm>
                            <a:off x="38100" y="1416685"/>
                            <a:ext cx="4800600" cy="617369"/>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78FBEF" w14:textId="6D02F544" w:rsidR="00AF76FA" w:rsidRPr="002E2D06" w:rsidRDefault="00AF76FA" w:rsidP="001412E6">
                              <w:pPr>
                                <w:rPr>
                                  <w:sz w:val="18"/>
                                  <w:szCs w:val="18"/>
                                </w:rPr>
                              </w:pPr>
                              <w:r w:rsidRPr="002E2D06">
                                <w:rPr>
                                  <w:b/>
                                  <w:i/>
                                  <w:sz w:val="18"/>
                                  <w:szCs w:val="18"/>
                                </w:rPr>
                                <w:t xml:space="preserve">Figure 4 Potential compensation for PlxnA1 and A2. A. </w:t>
                              </w:r>
                              <w:r w:rsidRPr="002E2D06">
                                <w:rPr>
                                  <w:sz w:val="18"/>
                                  <w:szCs w:val="18"/>
                                </w:rPr>
                                <w:t>PlxnA1&amp;A2 overlapping expression in developing eye fields at 4-8 somites, whole mount (A,D), zoom (B,E) and transverse sections (C,F)</w:t>
                              </w:r>
                              <w:r w:rsidRPr="002E2D06">
                                <w:rPr>
                                  <w:b/>
                                  <w:sz w:val="18"/>
                                  <w:szCs w:val="18"/>
                                </w:rPr>
                                <w:t xml:space="preserve">. </w:t>
                              </w:r>
                              <w:r w:rsidRPr="002E2D06">
                                <w:rPr>
                                  <w:b/>
                                  <w:bCs/>
                                  <w:iCs/>
                                  <w:sz w:val="18"/>
                                  <w:szCs w:val="18"/>
                                </w:rPr>
                                <w:t xml:space="preserve">B. </w:t>
                              </w:r>
                              <w:r w:rsidRPr="002E2D06">
                                <w:rPr>
                                  <w:bCs/>
                                  <w:iCs/>
                                  <w:sz w:val="18"/>
                                  <w:szCs w:val="18"/>
                                </w:rPr>
                                <w:t>PlxnA1 MO phenocopies PlxnA2 morphant phenotypes of decreased proliferation and cohesion.</w:t>
                              </w:r>
                            </w:p>
                            <w:p w14:paraId="1A65F491" w14:textId="77777777" w:rsidR="00AF76FA" w:rsidRPr="00763F02" w:rsidRDefault="00AF76FA" w:rsidP="001412E6">
                              <w:pPr>
                                <w:rPr>
                                  <w:sz w:val="22"/>
                                  <w:szCs w:val="22"/>
                                </w:rPr>
                              </w:pPr>
                            </w:p>
                            <w:p w14:paraId="54641227" w14:textId="77777777" w:rsidR="00AF76FA" w:rsidRDefault="00AF76FA" w:rsidP="00141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0" y="0"/>
                            <a:ext cx="228600" cy="2279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E6987F" w14:textId="77777777" w:rsidR="00AF76FA" w:rsidRDefault="00AF76FA" w:rsidP="001412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108200" y="0"/>
                            <a:ext cx="212725" cy="3181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B4D18A" w14:textId="77777777" w:rsidR="00AF76FA" w:rsidRPr="00007906" w:rsidRDefault="00AF76FA" w:rsidP="001412E6">
                              <w:pPr>
                                <w:rPr>
                                  <w:sz w:val="22"/>
                                  <w:szCs w:val="22"/>
                                </w:rPr>
                              </w:pPr>
                              <w:r w:rsidRPr="00007906">
                                <w:rPr>
                                  <w:sz w:val="22"/>
                                  <w:szCs w:val="2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58" o:spid="_x0000_s1036" style="position:absolute;left:0;text-align:left;margin-left:176pt;margin-top:2.2pt;width:382pt;height:162pt;z-index:251660288;mso-width-relative:margin" coordsize="4851400,2057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&#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">
                <v:rect id="Rectangle 257" o:spid="_x0000_s1037" style="position:absolute;left:50800;width:4800600;height:2057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13kswwAA&#10;ANwAAAAPAAAAZHJzL2Rvd25yZXYueG1sRI9Ra8IwFIXfB/6HcIW9DE3tmEo1igiDvXQw9QdcmmtT&#10;bG5ik2r37xdB2OPhnPMdzno72FbcqAuNYwWzaQaCuHK64VrB6fg5WYIIEVlj65gU/FKA7Wb0ssZC&#10;uzv/0O0Qa5EgHApUYGL0hZShMmQxTJ0nTt7ZdRZjkl0tdYf3BLetzLNsLi02nBYMetobqi6H3ioY&#10;+uX1WvYXa+i9bN/y6L9L75V6HQ+7FYhIQ/wPP9tfWkH+sYDHmXQE5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13kswwAAANwAAAAPAAAAAAAAAAAAAAAAAJcCAABkcnMvZG93&#10;bnJldi54bWxQSwUGAAAAAAQABAD1AAAAhwMAAAAA&#10;" filled="f" strokecolor="black [3213]"/>
                <v:shape id="Picture 2" o:spid="_x0000_s1038" type="#_x0000_t75" alt="Macintosh HD:Users:sarahemerson:Desktop:Screen Shot 2016-05-16 at 4.09.39 PM.png" style="position:absolute;left:2221865;top:114300;width:2590165;height:1310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J&#10;aG7CAAAA2gAAAA8AAABkcnMvZG93bnJldi54bWxEj91qAjEUhO8LvkM4Qu9q1oWWshpFBKmILfiD&#10;14fNcbOYnCxJuq5v3xQKvRxm5htmvhycFT2F2HpWMJ0UIIhrr1tuFJxPm5d3EDEha7SeScGDIiwX&#10;o6c5Vtrf+UD9MTUiQzhWqMCk1FVSxtqQwzjxHXH2rj44TFmGRuqA9wx3VpZF8SYdtpwXDHa0NlTf&#10;jt9Owe5zMPsv+3F9tZdDeQumbfq0Vup5PKxmIBIN6T/8195qBSX8Xsk3QC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yWhuwgAAANoAAAAPAAAAAAAAAAAAAAAAAJwCAABk&#10;cnMvZG93bnJldi54bWxQSwUGAAAAAAQABAD3AAAAiwMAAAAA&#10;">
                  <v:imagedata r:id="rId16" o:title="Screen Shot 2016-05-16 at 4.09.39 PM.png" cropright="20716f"/>
                  <v:path arrowok="t"/>
                </v:shape>
                <v:shape id="Picture 11" o:spid="_x0000_s1039" type="#_x0000_t75" alt="Macintosh HD:Users:sarahemerson:Desktop:Screen Shot 2016-05-15 at 11.59.32 AM.png" style="position:absolute;left:165100;top:34290;width:2057400;height:145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y&#10;kYfAAAAA2wAAAA8AAABkcnMvZG93bnJldi54bWxET02LwjAQvQv+hzALe7NpBaVUo8iCIt5WheJt&#10;bGbbss2kNrF2//1GELzN433Ocj2YRvTUudqygiSKQRAXVtdcKjiftpMUhPPIGhvLpOCPHKxX49ES&#10;M20f/E390ZcihLDLUEHlfZtJ6YqKDLrItsSB+7GdQR9gV0rd4SOEm0ZO43guDdYcGips6aui4vd4&#10;NwoOM5tvHMZ8bZJ+d0vb/JLecqU+P4bNAoSnwb/FL/deh/kJPH8JB8jV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TKRh8AAAADbAAAADwAAAAAAAAAAAAAAAACcAgAAZHJz&#10;L2Rvd25yZXYueG1sUEsFBgAAAAAEAAQA9wAAAIkDAAAAAA==&#10;">
                  <v:imagedata r:id="rId17" o:title="Screen Shot 2016-05-15 at 11.59.32 AM.png"/>
                  <v:path arrowok="t"/>
                </v:shape>
                <v:shape id="Text Box 13" o:spid="_x0000_s1040" type="#_x0000_t202" style="position:absolute;left:38100;top:1416685;width:4800600;height:617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7678FBEF" w14:textId="6D02F544" w:rsidR="00AF76FA" w:rsidRPr="002E2D06" w:rsidRDefault="00AF76FA" w:rsidP="001412E6">
                        <w:pPr>
                          <w:rPr>
                            <w:sz w:val="18"/>
                            <w:szCs w:val="18"/>
                          </w:rPr>
                        </w:pPr>
                        <w:r w:rsidRPr="002E2D06">
                          <w:rPr>
                            <w:b/>
                            <w:i/>
                            <w:sz w:val="18"/>
                            <w:szCs w:val="18"/>
                          </w:rPr>
                          <w:t xml:space="preserve">Figure 4 Potential compensation for PlxnA1 and A2. A. </w:t>
                        </w:r>
                        <w:r w:rsidRPr="002E2D06">
                          <w:rPr>
                            <w:sz w:val="18"/>
                            <w:szCs w:val="18"/>
                          </w:rPr>
                          <w:t>PlxnA1&amp;A2 overlapping expression in developing eye fields at 4-8 somites, whole mount (A,D), zoom (B,E) and transverse sections (C,F)</w:t>
                        </w:r>
                        <w:r w:rsidRPr="002E2D06">
                          <w:rPr>
                            <w:b/>
                            <w:sz w:val="18"/>
                            <w:szCs w:val="18"/>
                          </w:rPr>
                          <w:t xml:space="preserve">. </w:t>
                        </w:r>
                        <w:r w:rsidRPr="002E2D06">
                          <w:rPr>
                            <w:b/>
                            <w:bCs/>
                            <w:iCs/>
                            <w:sz w:val="18"/>
                            <w:szCs w:val="18"/>
                          </w:rPr>
                          <w:t xml:space="preserve">B. </w:t>
                        </w:r>
                        <w:r w:rsidRPr="002E2D06">
                          <w:rPr>
                            <w:bCs/>
                            <w:iCs/>
                            <w:sz w:val="18"/>
                            <w:szCs w:val="18"/>
                          </w:rPr>
                          <w:t>PlxnA1 MO phenocopies PlxnA2 morphant phenotypes of decreased proliferation and cohesion.</w:t>
                        </w:r>
                      </w:p>
                      <w:p w14:paraId="1A65F491" w14:textId="77777777" w:rsidR="00AF76FA" w:rsidRPr="00763F02" w:rsidRDefault="00AF76FA" w:rsidP="001412E6">
                        <w:pPr>
                          <w:rPr>
                            <w:sz w:val="22"/>
                            <w:szCs w:val="22"/>
                          </w:rPr>
                        </w:pPr>
                      </w:p>
                      <w:p w14:paraId="54641227" w14:textId="77777777" w:rsidR="00AF76FA" w:rsidRDefault="00AF76FA" w:rsidP="001412E6"/>
                    </w:txbxContent>
                  </v:textbox>
                </v:shape>
                <v:shape id="Text Box 18" o:spid="_x0000_s1041" type="#_x0000_t202" style="position:absolute;width:228600;height:22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47E6987F" w14:textId="77777777" w:rsidR="00AF76FA" w:rsidRDefault="00AF76FA" w:rsidP="001412E6">
                        <w:r>
                          <w:t>A</w:t>
                        </w:r>
                      </w:p>
                    </w:txbxContent>
                  </v:textbox>
                </v:shape>
                <v:shape id="Text Box 19" o:spid="_x0000_s1042" type="#_x0000_t202" style="position:absolute;left:2108200;width:212725;height:3181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49B4D18A" w14:textId="77777777" w:rsidR="00AF76FA" w:rsidRPr="00007906" w:rsidRDefault="00AF76FA" w:rsidP="001412E6">
                        <w:pPr>
                          <w:rPr>
                            <w:sz w:val="22"/>
                            <w:szCs w:val="22"/>
                          </w:rPr>
                        </w:pPr>
                        <w:r w:rsidRPr="00007906">
                          <w:rPr>
                            <w:sz w:val="22"/>
                            <w:szCs w:val="22"/>
                          </w:rPr>
                          <w:t>B</w:t>
                        </w:r>
                      </w:p>
                    </w:txbxContent>
                  </v:textbox>
                </v:shape>
                <w10:wrap type="through"/>
              </v:group>
            </w:pict>
          </mc:Fallback>
        </mc:AlternateContent>
      </w:r>
      <w:r w:rsidR="00A205E3" w:rsidRPr="00B02DCF">
        <w:rPr>
          <w:rFonts w:cs="Arial"/>
          <w:b/>
        </w:rPr>
        <w:t>3b</w:t>
      </w:r>
      <w:r w:rsidR="001E0F7A" w:rsidRPr="00B02DCF">
        <w:rPr>
          <w:rFonts w:cs="Arial"/>
          <w:b/>
        </w:rPr>
        <w:t xml:space="preserve">) Preliminary data </w:t>
      </w:r>
      <w:r w:rsidR="00C3503D" w:rsidRPr="00C3503D">
        <w:rPr>
          <w:rFonts w:cs="Arial"/>
          <w:i/>
        </w:rPr>
        <w:t>In situ</w:t>
      </w:r>
      <w:r w:rsidR="00C3503D">
        <w:rPr>
          <w:rFonts w:cs="Arial"/>
        </w:rPr>
        <w:t xml:space="preserve"> data shows </w:t>
      </w:r>
      <w:r w:rsidR="001E0F7A" w:rsidRPr="00B02DCF">
        <w:rPr>
          <w:rFonts w:cs="Arial"/>
        </w:rPr>
        <w:t>that PlxnA2 is expressed in the ventral eye and surrounding head mesenchyme, as early as 4 somites and PlxnA1 is e</w:t>
      </w:r>
      <w:r w:rsidR="003D121D">
        <w:rPr>
          <w:rFonts w:cs="Arial"/>
        </w:rPr>
        <w:t>xpressed in overlapping regions (Fig 4a).</w:t>
      </w:r>
      <w:r w:rsidR="00BD4123">
        <w:rPr>
          <w:rFonts w:cs="Arial"/>
        </w:rPr>
        <w:t xml:space="preserve"> PlxnA1</w:t>
      </w:r>
      <w:r w:rsidR="001E0F7A" w:rsidRPr="00B02DCF">
        <w:rPr>
          <w:rFonts w:cs="Arial"/>
        </w:rPr>
        <w:t xml:space="preserve"> morphant embryos phenocopy PlxnA2 m</w:t>
      </w:r>
      <w:r w:rsidR="00C3503D">
        <w:rPr>
          <w:rFonts w:cs="Arial"/>
        </w:rPr>
        <w:t xml:space="preserve">orphants, showing </w:t>
      </w:r>
      <w:r w:rsidR="001E0F7A" w:rsidRPr="00B02DCF">
        <w:rPr>
          <w:rFonts w:cs="Arial"/>
        </w:rPr>
        <w:t>decreased proliferation and cohesion within developing eye fiel</w:t>
      </w:r>
      <w:r w:rsidR="00C3503D">
        <w:rPr>
          <w:rFonts w:cs="Arial"/>
        </w:rPr>
        <w:t>ds at 18 somites (</w:t>
      </w:r>
      <w:r w:rsidR="003D121D">
        <w:rPr>
          <w:rFonts w:cs="Arial"/>
        </w:rPr>
        <w:t>Fig 4b</w:t>
      </w:r>
      <w:r w:rsidR="001E0F7A" w:rsidRPr="00B02DCF">
        <w:rPr>
          <w:rFonts w:cs="Arial"/>
        </w:rPr>
        <w:t xml:space="preserve">). There may be a compensatory role for PlxnA1 and A2 in the developing eye, as expression of reciprocal Plxns increases when the </w:t>
      </w:r>
      <w:r w:rsidR="00BD4123">
        <w:rPr>
          <w:rFonts w:cs="Arial"/>
        </w:rPr>
        <w:t>other is knocked down</w:t>
      </w:r>
      <w:r w:rsidR="001E0F7A" w:rsidRPr="00B02DCF">
        <w:rPr>
          <w:rFonts w:cs="Arial"/>
        </w:rPr>
        <w:t xml:space="preserve">. </w:t>
      </w:r>
      <w:r w:rsidR="00A379C7">
        <w:rPr>
          <w:rFonts w:cs="Arial"/>
        </w:rPr>
        <w:t xml:space="preserve">Current models suggest that in the developing optic vesicle, Sema6A is expressed throughout and ventral expression of PlxnA2 neutralizes repulsion of Sema6a expressing RPCs allowing them to enter the vesicle in the ventral domain. It is unknown what controls </w:t>
      </w:r>
      <w:r w:rsidR="00BD4123">
        <w:rPr>
          <w:rFonts w:cs="Arial"/>
        </w:rPr>
        <w:t xml:space="preserve">the </w:t>
      </w:r>
      <w:r w:rsidR="00A379C7">
        <w:rPr>
          <w:rFonts w:cs="Arial"/>
        </w:rPr>
        <w:t xml:space="preserve">organization of </w:t>
      </w:r>
      <w:r w:rsidR="00BD4123">
        <w:rPr>
          <w:rFonts w:cs="Arial"/>
        </w:rPr>
        <w:t xml:space="preserve">RPCs in </w:t>
      </w:r>
      <w:r w:rsidR="00A379C7">
        <w:rPr>
          <w:rFonts w:cs="Arial"/>
        </w:rPr>
        <w:t>the dorsal optic v</w:t>
      </w:r>
      <w:r w:rsidR="00BD4123">
        <w:rPr>
          <w:rFonts w:cs="Arial"/>
        </w:rPr>
        <w:t>esicle.</w:t>
      </w:r>
    </w:p>
    <w:p w14:paraId="7352E914" w14:textId="5C3F4ABC" w:rsidR="001E0F7A" w:rsidRPr="00B02DCF" w:rsidRDefault="00A205E3" w:rsidP="00576E85">
      <w:pPr>
        <w:jc w:val="both"/>
        <w:rPr>
          <w:rFonts w:cs="Arial"/>
          <w:b/>
        </w:rPr>
      </w:pPr>
      <w:r w:rsidRPr="00B02DCF">
        <w:rPr>
          <w:rFonts w:cs="Arial"/>
          <w:b/>
        </w:rPr>
        <w:t>3c</w:t>
      </w:r>
      <w:r w:rsidR="001E0F7A" w:rsidRPr="00B02DCF">
        <w:rPr>
          <w:rFonts w:cs="Arial"/>
          <w:b/>
        </w:rPr>
        <w:t xml:space="preserve">) Design and methods </w:t>
      </w:r>
      <w:r w:rsidR="005C2EA2">
        <w:rPr>
          <w:rFonts w:cs="Arial"/>
        </w:rPr>
        <w:t>S</w:t>
      </w:r>
      <w:r w:rsidR="001E0F7A" w:rsidRPr="00B02DCF">
        <w:rPr>
          <w:rFonts w:cs="Arial"/>
        </w:rPr>
        <w:t>ingle stranded DIG labeled antisense riboprobes</w:t>
      </w:r>
      <w:r w:rsidR="001E0F7A" w:rsidRPr="00B02DCF">
        <w:rPr>
          <w:rFonts w:cs="Arial"/>
          <w:b/>
        </w:rPr>
        <w:t xml:space="preserve"> </w:t>
      </w:r>
      <w:r w:rsidR="001E0F7A" w:rsidRPr="00B02DCF">
        <w:rPr>
          <w:rFonts w:cs="Arial"/>
        </w:rPr>
        <w:t xml:space="preserve">for PlxnA3 and A4 will be generated from 500bp gene specific regions amplified using PCR. Probes will be used to look for mRNA expression in the developing eye on fixed wild type embryos at stages between 4 somites-24hpf. Expression will be initially validated in whole mount using bright field microscopy, and further analyzed after embedding and sectioning. Morpholinos will be designed to screen for phenotypes, </w:t>
      </w:r>
      <w:r w:rsidR="00355CEC">
        <w:rPr>
          <w:rFonts w:cs="Arial"/>
        </w:rPr>
        <w:t>if expression is confirmed</w:t>
      </w:r>
      <w:r w:rsidR="005C2EA2">
        <w:rPr>
          <w:rFonts w:cs="Arial"/>
        </w:rPr>
        <w:t xml:space="preserve"> in the eye</w:t>
      </w:r>
      <w:r w:rsidR="00355CEC">
        <w:rPr>
          <w:rFonts w:cs="Arial"/>
        </w:rPr>
        <w:t xml:space="preserve"> </w:t>
      </w:r>
      <w:r w:rsidR="001E0F7A" w:rsidRPr="00B02DCF">
        <w:rPr>
          <w:rFonts w:cs="Arial"/>
        </w:rPr>
        <w:t xml:space="preserve">and will be injected with and without co-injection of p53 MO to control for off target cell death. CRISPR mutants will be generated for PlxnA1 and any additional PlxnAs that show significant morphant phenotypes in the developing eye to facilitate more reliable analyses. Mutants will be used for rescue experiments. For example, PlxnA1 mutants will be injected with full length PlxnA2 mRNA to see if there is compensation of function. Other Plxn receptors will be analyzed in the same way. Mutant stable lines will allow for in crossing of different PlxnA mutants to see if phenotypes are compounding. </w:t>
      </w:r>
      <w:r w:rsidR="008F11A5" w:rsidRPr="008F11A5">
        <w:rPr>
          <w:rFonts w:cs="Arial"/>
          <w:i/>
        </w:rPr>
        <w:t>In situs</w:t>
      </w:r>
      <w:r w:rsidR="008F11A5">
        <w:rPr>
          <w:rFonts w:cs="Arial"/>
        </w:rPr>
        <w:t xml:space="preserve"> of d</w:t>
      </w:r>
      <w:r w:rsidR="00D57DE4">
        <w:rPr>
          <w:rFonts w:cs="Arial"/>
        </w:rPr>
        <w:t xml:space="preserve">omain specific markers of optic vesicles will be used to address any early </w:t>
      </w:r>
      <w:r w:rsidR="005C2EA2">
        <w:rPr>
          <w:rFonts w:cs="Arial"/>
        </w:rPr>
        <w:t xml:space="preserve">organizational </w:t>
      </w:r>
      <w:r w:rsidR="00D57DE4">
        <w:rPr>
          <w:rFonts w:cs="Arial"/>
        </w:rPr>
        <w:t>defects in Plxn mutants to elucidate possible roles. For example at 12 somites, Fox-x1a and tbx-5 are expressed in the dorsal vesicle, where</w:t>
      </w:r>
      <w:r w:rsidR="004715E1">
        <w:rPr>
          <w:rFonts w:cs="Arial"/>
        </w:rPr>
        <w:t>as vax-2 is expressed ventrally</w:t>
      </w:r>
      <w:r w:rsidR="00D57DE4">
        <w:rPr>
          <w:rFonts w:cs="Arial"/>
        </w:rPr>
        <w:t xml:space="preserve"> </w:t>
      </w:r>
      <w:r w:rsidR="00E42157">
        <w:rPr>
          <w:rFonts w:cs="Arial"/>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00E42157">
        <w:rPr>
          <w:rFonts w:cs="Arial"/>
        </w:rPr>
        <w:instrText xml:space="preserve"> ADDIN EN.CITE </w:instrText>
      </w:r>
      <w:r w:rsidR="00E42157">
        <w:rPr>
          <w:rFonts w:cs="Arial"/>
        </w:rPr>
        <w:fldChar w:fldCharType="begin">
          <w:fldData xml:space="preserve">PEVuZE5vdGU+PENpdGU+PEF1dGhvcj5FYmVydDwvQXV0aG9yPjxZZWFyPjIwMTQ8L1llYXI+PFJl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</w:fldData>
        </w:fldChar>
      </w:r>
      <w:r w:rsidR="00E42157">
        <w:rPr>
          <w:rFonts w:cs="Arial"/>
        </w:rPr>
        <w:instrText xml:space="preserve"> ADDIN EN.CITE.DATA </w:instrText>
      </w:r>
      <w:r w:rsidR="00E42157">
        <w:rPr>
          <w:rFonts w:cs="Arial"/>
        </w:rPr>
      </w:r>
      <w:r w:rsidR="00E42157">
        <w:rPr>
          <w:rFonts w:cs="Arial"/>
        </w:rPr>
        <w:fldChar w:fldCharType="end"/>
      </w:r>
      <w:r w:rsidR="00E42157">
        <w:rPr>
          <w:rFonts w:cs="Arial"/>
        </w:rPr>
      </w:r>
      <w:r w:rsidR="00E42157">
        <w:rPr>
          <w:rFonts w:cs="Arial"/>
        </w:rPr>
        <w:fldChar w:fldCharType="separate"/>
      </w:r>
      <w:r w:rsidR="00E42157">
        <w:rPr>
          <w:rFonts w:cs="Arial"/>
          <w:noProof/>
        </w:rPr>
        <w:t>(Ebert et al., 2014)</w:t>
      </w:r>
      <w:r w:rsidR="00E42157">
        <w:rPr>
          <w:rFonts w:cs="Arial"/>
        </w:rPr>
        <w:fldChar w:fldCharType="end"/>
      </w:r>
      <w:r w:rsidR="004715E1">
        <w:rPr>
          <w:rFonts w:cs="Arial"/>
        </w:rPr>
        <w:t>.</w:t>
      </w:r>
      <w:r w:rsidR="00E42157">
        <w:rPr>
          <w:rFonts w:cs="Arial"/>
        </w:rPr>
        <w:t xml:space="preserve"> </w:t>
      </w:r>
      <w:r w:rsidR="008F11A5">
        <w:rPr>
          <w:rFonts w:cs="Arial"/>
        </w:rPr>
        <w:t xml:space="preserve">Changes in expression </w:t>
      </w:r>
      <w:r w:rsidR="00BD4123">
        <w:rPr>
          <w:rFonts w:cs="Arial"/>
        </w:rPr>
        <w:t xml:space="preserve">domains </w:t>
      </w:r>
      <w:r w:rsidR="008F11A5">
        <w:rPr>
          <w:rFonts w:cs="Arial"/>
        </w:rPr>
        <w:t>of these markers in mutants will uncover potential roles</w:t>
      </w:r>
      <w:r w:rsidR="006A676E">
        <w:rPr>
          <w:rFonts w:cs="Arial"/>
        </w:rPr>
        <w:t xml:space="preserve"> for plxns in </w:t>
      </w:r>
      <w:r w:rsidR="00BD4123">
        <w:rPr>
          <w:rFonts w:cs="Arial"/>
        </w:rPr>
        <w:t>the organization</w:t>
      </w:r>
      <w:r w:rsidR="006A676E">
        <w:rPr>
          <w:rFonts w:cs="Arial"/>
        </w:rPr>
        <w:t xml:space="preserve"> RPCs within the optic vesicles.</w:t>
      </w:r>
    </w:p>
    <w:p w14:paraId="6503CE16" w14:textId="44285E13" w:rsidR="001E0F7A" w:rsidRPr="00B02DCF" w:rsidRDefault="00A205E3" w:rsidP="00576E85">
      <w:pPr>
        <w:jc w:val="both"/>
        <w:rPr>
          <w:rFonts w:cs="Arial"/>
          <w:b/>
        </w:rPr>
      </w:pPr>
      <w:r w:rsidRPr="00B02DCF">
        <w:rPr>
          <w:rFonts w:cs="Arial"/>
          <w:b/>
        </w:rPr>
        <w:t>3d</w:t>
      </w:r>
      <w:r w:rsidR="001E0F7A" w:rsidRPr="00B02DCF">
        <w:rPr>
          <w:rFonts w:cs="Arial"/>
          <w:b/>
        </w:rPr>
        <w:t xml:space="preserve">) Feasibility problems &amp; approaches </w:t>
      </w:r>
      <w:r w:rsidR="001E0F7A" w:rsidRPr="00B02DCF">
        <w:rPr>
          <w:rFonts w:cs="Arial"/>
        </w:rPr>
        <w:t xml:space="preserve">All proposed techniques are routinely </w:t>
      </w:r>
      <w:r w:rsidR="00BD4123">
        <w:rPr>
          <w:rFonts w:cs="Arial"/>
        </w:rPr>
        <w:t xml:space="preserve">successfully </w:t>
      </w:r>
      <w:r w:rsidR="001E0F7A" w:rsidRPr="00B02DCF">
        <w:rPr>
          <w:rFonts w:cs="Arial"/>
        </w:rPr>
        <w:t>perfor</w:t>
      </w:r>
      <w:r w:rsidR="00BD4123">
        <w:rPr>
          <w:rFonts w:cs="Arial"/>
        </w:rPr>
        <w:t xml:space="preserve">med in our lab. If PCR amplification </w:t>
      </w:r>
      <w:r w:rsidR="001E0F7A" w:rsidRPr="00B02DCF">
        <w:rPr>
          <w:rFonts w:cs="Arial"/>
        </w:rPr>
        <w:t>is unsuccessful</w:t>
      </w:r>
      <w:r w:rsidR="00355CEC">
        <w:rPr>
          <w:rFonts w:cs="Arial"/>
        </w:rPr>
        <w:t xml:space="preserve"> for probe generation</w:t>
      </w:r>
      <w:r w:rsidR="001E0F7A" w:rsidRPr="00B02DCF">
        <w:rPr>
          <w:rFonts w:cs="Arial"/>
        </w:rPr>
        <w:t>, a 500bp gene speci</w:t>
      </w:r>
      <w:r w:rsidR="00BD4123">
        <w:rPr>
          <w:rFonts w:cs="Arial"/>
        </w:rPr>
        <w:t>fic con</w:t>
      </w:r>
      <w:r w:rsidR="005154EF">
        <w:rPr>
          <w:rFonts w:cs="Arial"/>
        </w:rPr>
        <w:t xml:space="preserve">struct could be ordered, or </w:t>
      </w:r>
      <w:r w:rsidR="002252FB">
        <w:rPr>
          <w:rFonts w:cs="Arial"/>
        </w:rPr>
        <w:t>RT-</w:t>
      </w:r>
      <w:r w:rsidR="005154EF">
        <w:rPr>
          <w:rFonts w:cs="Arial"/>
        </w:rPr>
        <w:t>q</w:t>
      </w:r>
      <w:r w:rsidR="00BD4123">
        <w:rPr>
          <w:rFonts w:cs="Arial"/>
        </w:rPr>
        <w:t xml:space="preserve">PCR could be used. </w:t>
      </w:r>
      <w:r w:rsidR="001E0F7A" w:rsidRPr="00B02DCF">
        <w:rPr>
          <w:rFonts w:cs="Arial"/>
        </w:rPr>
        <w:t>Trouble shooting of CRISPR m</w:t>
      </w:r>
      <w:r w:rsidR="00355CEC">
        <w:rPr>
          <w:rFonts w:cs="Arial"/>
        </w:rPr>
        <w:t>utagenesis will be as in aim 2.</w:t>
      </w:r>
    </w:p>
    <w:p w14:paraId="70103747" w14:textId="77777777" w:rsidR="00BD4123" w:rsidRDefault="00A205E3" w:rsidP="00576E85">
      <w:pPr>
        <w:jc w:val="both"/>
        <w:rPr>
          <w:rFonts w:cs="Arial"/>
          <w:b/>
        </w:rPr>
      </w:pPr>
      <w:r w:rsidRPr="00B02DCF">
        <w:rPr>
          <w:rFonts w:cs="Arial"/>
          <w:b/>
        </w:rPr>
        <w:t>3e</w:t>
      </w:r>
      <w:r w:rsidR="001E0F7A" w:rsidRPr="00B02DCF">
        <w:rPr>
          <w:rFonts w:cs="Arial"/>
          <w:b/>
        </w:rPr>
        <w:t xml:space="preserve">) Goals and expected outcomes </w:t>
      </w:r>
      <w:r w:rsidR="001E0F7A" w:rsidRPr="00B02DCF">
        <w:rPr>
          <w:rFonts w:cs="Arial"/>
        </w:rPr>
        <w:t>This aim will</w:t>
      </w:r>
      <w:r w:rsidR="001E0F7A" w:rsidRPr="00B02DCF">
        <w:rPr>
          <w:rFonts w:cs="Arial"/>
          <w:b/>
        </w:rPr>
        <w:t xml:space="preserve"> </w:t>
      </w:r>
      <w:r w:rsidR="001E0F7A" w:rsidRPr="00B02DCF">
        <w:rPr>
          <w:rFonts w:cs="Arial"/>
        </w:rPr>
        <w:t>generate a comprehensive expression profile of the PlxnA family of receptors throughout early eye development in zebrafish.</w:t>
      </w:r>
      <w:r w:rsidR="001E0F7A" w:rsidRPr="00B02DCF">
        <w:rPr>
          <w:rFonts w:cs="Arial"/>
          <w:b/>
        </w:rPr>
        <w:t xml:space="preserve"> </w:t>
      </w:r>
      <w:r w:rsidR="00355CEC" w:rsidRPr="008F11A5">
        <w:rPr>
          <w:rFonts w:cs="Arial"/>
        </w:rPr>
        <w:t>MO screening will elucidate phenotypes of any that show eye expression</w:t>
      </w:r>
      <w:r w:rsidR="008F11A5">
        <w:rPr>
          <w:rFonts w:cs="Arial"/>
        </w:rPr>
        <w:t xml:space="preserve"> prior to mutant generation</w:t>
      </w:r>
      <w:r w:rsidR="00355CEC" w:rsidRPr="008F11A5">
        <w:rPr>
          <w:rFonts w:cs="Arial"/>
        </w:rPr>
        <w:t xml:space="preserve">. </w:t>
      </w:r>
      <w:r w:rsidR="001E0F7A" w:rsidRPr="00B02DCF">
        <w:rPr>
          <w:rFonts w:cs="Arial"/>
        </w:rPr>
        <w:t xml:space="preserve">Mutant stable lines will be generated </w:t>
      </w:r>
      <w:r w:rsidR="00355CEC">
        <w:rPr>
          <w:rFonts w:cs="Arial"/>
        </w:rPr>
        <w:t>of any that show promising phenotypes using CRISPR</w:t>
      </w:r>
      <w:r w:rsidR="001E0F7A" w:rsidRPr="00B02DCF">
        <w:rPr>
          <w:rFonts w:cs="Arial"/>
        </w:rPr>
        <w:t xml:space="preserve"> that can be used for future experiments.</w:t>
      </w:r>
      <w:r w:rsidR="001E0F7A" w:rsidRPr="00B02DCF">
        <w:rPr>
          <w:rFonts w:cs="Arial"/>
          <w:b/>
        </w:rPr>
        <w:t xml:space="preserve"> </w:t>
      </w:r>
      <w:r w:rsidR="001E0F7A" w:rsidRPr="00B02DCF">
        <w:rPr>
          <w:rFonts w:cs="Arial"/>
        </w:rPr>
        <w:t xml:space="preserve">Mutants will be used to elucidate the roles of PlxnA family members during early eye development, and if there is redundancy and compensation between receptors. This will uncover the dynamic interactions </w:t>
      </w:r>
      <w:r w:rsidR="001E0F7A" w:rsidRPr="00B02DCF">
        <w:rPr>
          <w:rFonts w:cs="Arial"/>
        </w:rPr>
        <w:lastRenderedPageBreak/>
        <w:t>between the different members of the PlxnA family</w:t>
      </w:r>
      <w:r w:rsidR="007016CD" w:rsidRPr="00B02DCF">
        <w:rPr>
          <w:rFonts w:cs="Arial"/>
        </w:rPr>
        <w:t>,</w:t>
      </w:r>
      <w:r w:rsidR="001E0F7A" w:rsidRPr="00B02DCF">
        <w:rPr>
          <w:rFonts w:cs="Arial"/>
        </w:rPr>
        <w:t xml:space="preserve"> which we hypothesize to be controlling early eye development. </w:t>
      </w:r>
    </w:p>
    <w:p w14:paraId="36DA5F5E" w14:textId="39258B5E" w:rsidR="00EF193D" w:rsidRPr="00A379C7" w:rsidRDefault="00C67B33" w:rsidP="00576E85">
      <w:pPr>
        <w:jc w:val="both"/>
        <w:rPr>
          <w:rFonts w:cs="Arial"/>
          <w:b/>
        </w:rPr>
      </w:pPr>
      <w:r w:rsidRPr="00B02DCF">
        <w:rPr>
          <w:rFonts w:cs="Arial"/>
          <w:b/>
        </w:rPr>
        <w:t>Time line</w:t>
      </w:r>
    </w:p>
    <w:p w14:paraId="728972C3" w14:textId="37016BFC" w:rsidR="00EF193D" w:rsidRDefault="003D121D" w:rsidP="00576E85">
      <w:pPr>
        <w:jc w:val="both"/>
        <w:rPr>
          <w:rFonts w:cs="Arial"/>
          <w:b/>
          <w:i/>
        </w:rPr>
      </w:pPr>
      <w:r w:rsidRPr="00B02DCF">
        <w:rPr>
          <w:rFonts w:cs="Arial"/>
          <w:noProof/>
        </w:rPr>
        <w:drawing>
          <wp:anchor distT="0" distB="0" distL="114300" distR="114300" simplePos="0" relativeHeight="251671552" behindDoc="0" locked="0" layoutInCell="1" allowOverlap="1" wp14:anchorId="3065AA05" wp14:editId="00A47E3F">
            <wp:simplePos x="0" y="0"/>
            <wp:positionH relativeFrom="column">
              <wp:posOffset>-342900</wp:posOffset>
            </wp:positionH>
            <wp:positionV relativeFrom="paragraph">
              <wp:posOffset>50165</wp:posOffset>
            </wp:positionV>
            <wp:extent cx="7618095" cy="4343400"/>
            <wp:effectExtent l="0" t="0" r="1905" b="0"/>
            <wp:wrapTight wrapText="bothSides">
              <wp:wrapPolygon edited="0">
                <wp:start x="0" y="0"/>
                <wp:lineTo x="0" y="21474"/>
                <wp:lineTo x="21533" y="21474"/>
                <wp:lineTo x="21533" y="0"/>
                <wp:lineTo x="0" y="0"/>
              </wp:wrapPolygon>
            </wp:wrapTight>
            <wp:docPr id="247" name="Picture 247" descr="Macintosh HD:Users:sarahemerson:Desktop:Screen Shot 2016-05-18 at 11.05.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rahemerson:Desktop:Screen Shot 2016-05-18 at 11.05.0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18095"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FDBA3" w14:textId="77777777" w:rsidR="003D121D" w:rsidRDefault="003D121D" w:rsidP="00576E85">
      <w:pPr>
        <w:jc w:val="both"/>
        <w:rPr>
          <w:rFonts w:cs="Arial"/>
          <w:b/>
          <w:i/>
        </w:rPr>
      </w:pPr>
    </w:p>
    <w:p w14:paraId="6A4A057B" w14:textId="77777777" w:rsidR="003D121D" w:rsidRDefault="003D121D" w:rsidP="00576E85">
      <w:pPr>
        <w:jc w:val="both"/>
        <w:rPr>
          <w:rFonts w:cs="Arial"/>
          <w:b/>
          <w:i/>
        </w:rPr>
      </w:pPr>
    </w:p>
    <w:p w14:paraId="2E2013E4" w14:textId="77777777" w:rsidR="00C67B33" w:rsidRPr="00B02DCF" w:rsidRDefault="00C67B33" w:rsidP="00576E85">
      <w:pPr>
        <w:jc w:val="both"/>
        <w:rPr>
          <w:rFonts w:cs="Arial"/>
          <w:b/>
          <w:i/>
        </w:rPr>
      </w:pPr>
      <w:r w:rsidRPr="00B02DCF">
        <w:rPr>
          <w:rFonts w:cs="Arial"/>
          <w:b/>
          <w:i/>
        </w:rPr>
        <w:t>Abbreviations</w:t>
      </w:r>
    </w:p>
    <w:p w14:paraId="1FA7CD40" w14:textId="77777777" w:rsidR="00C67B33" w:rsidRPr="00B02DCF" w:rsidRDefault="00C67B33" w:rsidP="00576E85">
      <w:pPr>
        <w:jc w:val="both"/>
        <w:rPr>
          <w:rFonts w:cs="Arial"/>
        </w:rPr>
      </w:pPr>
      <w:r w:rsidRPr="00B02DCF">
        <w:rPr>
          <w:rFonts w:cs="Arial"/>
        </w:rPr>
        <w:t>ATAC seq, Assay for transposase accessible chromatin followed by high throughput sequencing</w:t>
      </w:r>
    </w:p>
    <w:p w14:paraId="0379C54E" w14:textId="6A2E2219" w:rsidR="00C67B33" w:rsidRPr="00B02DCF" w:rsidRDefault="00C67B33" w:rsidP="00576E85">
      <w:pPr>
        <w:jc w:val="both"/>
        <w:rPr>
          <w:rFonts w:cs="Arial"/>
        </w:rPr>
      </w:pPr>
      <w:r w:rsidRPr="00B02DCF">
        <w:rPr>
          <w:rFonts w:cs="Arial"/>
        </w:rPr>
        <w:t>ChIP seq, Chromatin immunopreciptiation followed by high throughput sequencing</w:t>
      </w:r>
    </w:p>
    <w:p w14:paraId="7192E586" w14:textId="77777777" w:rsidR="00C67B33" w:rsidRPr="00B02DCF" w:rsidRDefault="00C67B33" w:rsidP="00576E85">
      <w:pPr>
        <w:jc w:val="both"/>
        <w:rPr>
          <w:rFonts w:cs="Arial"/>
        </w:rPr>
      </w:pPr>
      <w:r w:rsidRPr="00B02DCF">
        <w:rPr>
          <w:rFonts w:cs="Arial"/>
        </w:rPr>
        <w:t>CRMP, collapsin response mediator protein</w:t>
      </w:r>
    </w:p>
    <w:p w14:paraId="2B7C3B9E" w14:textId="77777777" w:rsidR="00C67B33" w:rsidRPr="00B02DCF" w:rsidRDefault="00C67B33" w:rsidP="00576E85">
      <w:pPr>
        <w:jc w:val="both"/>
        <w:rPr>
          <w:rFonts w:cs="Arial"/>
        </w:rPr>
      </w:pPr>
      <w:r w:rsidRPr="00B02DCF">
        <w:rPr>
          <w:rFonts w:cs="Arial"/>
        </w:rPr>
        <w:t>EFTFs, eye field transcription factors</w:t>
      </w:r>
    </w:p>
    <w:p w14:paraId="5807F2A4" w14:textId="77777777" w:rsidR="00C67B33" w:rsidRPr="00B02DCF" w:rsidRDefault="00C67B33" w:rsidP="00576E85">
      <w:pPr>
        <w:jc w:val="both"/>
        <w:rPr>
          <w:rFonts w:cs="Arial"/>
        </w:rPr>
      </w:pPr>
      <w:r w:rsidRPr="00B02DCF">
        <w:rPr>
          <w:rFonts w:cs="Arial"/>
        </w:rPr>
        <w:t>FACS, Fluorescent activated cell sorter</w:t>
      </w:r>
    </w:p>
    <w:p w14:paraId="43F45A0A" w14:textId="7F4E17DB" w:rsidR="00C67B33" w:rsidRDefault="00C67B33" w:rsidP="00576E85">
      <w:pPr>
        <w:jc w:val="both"/>
        <w:rPr>
          <w:rFonts w:cs="Arial"/>
        </w:rPr>
      </w:pPr>
      <w:r w:rsidRPr="00B02DCF">
        <w:rPr>
          <w:rFonts w:cs="Arial"/>
        </w:rPr>
        <w:t>GAP, GTPase-activating protein</w:t>
      </w:r>
    </w:p>
    <w:p w14:paraId="67E9DD36" w14:textId="75C9C994" w:rsidR="00390E69" w:rsidRPr="00B02DCF" w:rsidRDefault="00390E69" w:rsidP="00576E85">
      <w:pPr>
        <w:jc w:val="both"/>
        <w:rPr>
          <w:rFonts w:cs="Arial"/>
        </w:rPr>
      </w:pPr>
      <w:r>
        <w:rPr>
          <w:rFonts w:cs="Arial"/>
        </w:rPr>
        <w:t>GDNF, Glial cell derived neurotropic factor</w:t>
      </w:r>
    </w:p>
    <w:p w14:paraId="102F1105" w14:textId="77777777" w:rsidR="00C67B33" w:rsidRPr="00B02DCF" w:rsidRDefault="00C67B33" w:rsidP="00576E85">
      <w:pPr>
        <w:jc w:val="both"/>
        <w:rPr>
          <w:rFonts w:cs="Arial"/>
        </w:rPr>
      </w:pPr>
      <w:r w:rsidRPr="00B02DCF">
        <w:rPr>
          <w:rFonts w:cs="Arial"/>
        </w:rPr>
        <w:t>GEF, Guanine nucleotide exchange factor</w:t>
      </w:r>
    </w:p>
    <w:p w14:paraId="78ACA90E" w14:textId="77777777" w:rsidR="00C67B33" w:rsidRPr="00B02DCF" w:rsidRDefault="00C67B33" w:rsidP="00576E85">
      <w:pPr>
        <w:jc w:val="both"/>
        <w:rPr>
          <w:rFonts w:cs="Arial"/>
        </w:rPr>
      </w:pPr>
      <w:r w:rsidRPr="00B02DCF">
        <w:rPr>
          <w:rFonts w:cs="Arial"/>
        </w:rPr>
        <w:t>Hpf, Hours post fertilization</w:t>
      </w:r>
    </w:p>
    <w:p w14:paraId="12DE7FCA" w14:textId="77777777" w:rsidR="00C67B33" w:rsidRPr="00B02DCF" w:rsidRDefault="00C67B33" w:rsidP="00576E85">
      <w:pPr>
        <w:jc w:val="both"/>
        <w:rPr>
          <w:rFonts w:cs="Arial"/>
        </w:rPr>
      </w:pPr>
      <w:r w:rsidRPr="00B02DCF">
        <w:rPr>
          <w:rFonts w:cs="Arial"/>
        </w:rPr>
        <w:t>MO, Morpholino</w:t>
      </w:r>
    </w:p>
    <w:p w14:paraId="7CD92C0A" w14:textId="77777777" w:rsidR="00C67B33" w:rsidRDefault="00C67B33" w:rsidP="00576E85">
      <w:pPr>
        <w:jc w:val="both"/>
        <w:rPr>
          <w:rFonts w:cs="Arial"/>
        </w:rPr>
      </w:pPr>
      <w:r w:rsidRPr="00B02DCF">
        <w:rPr>
          <w:rFonts w:cs="Arial"/>
        </w:rPr>
        <w:t>Plxn, Plexin</w:t>
      </w:r>
    </w:p>
    <w:p w14:paraId="249A73B3" w14:textId="54556D46" w:rsidR="00D05323" w:rsidRPr="00B02DCF" w:rsidRDefault="00D05323" w:rsidP="00576E85">
      <w:pPr>
        <w:jc w:val="both"/>
        <w:rPr>
          <w:rFonts w:cs="Arial"/>
        </w:rPr>
      </w:pPr>
      <w:r>
        <w:rPr>
          <w:rFonts w:cs="Arial"/>
        </w:rPr>
        <w:t>RPCs Retinal precursor cells</w:t>
      </w:r>
    </w:p>
    <w:p w14:paraId="327B7CA9" w14:textId="32377E3B" w:rsidR="00C67B33" w:rsidRPr="00B02DCF" w:rsidRDefault="00C67B33" w:rsidP="00576E85">
      <w:pPr>
        <w:jc w:val="both"/>
        <w:rPr>
          <w:rFonts w:cs="Arial"/>
        </w:rPr>
      </w:pPr>
      <w:r w:rsidRPr="00B02DCF">
        <w:rPr>
          <w:rFonts w:cs="Arial"/>
        </w:rPr>
        <w:t>RX3, retinal homeobox gene 3</w:t>
      </w:r>
    </w:p>
    <w:p w14:paraId="466A3124" w14:textId="77777777" w:rsidR="00C67B33" w:rsidRPr="00B02DCF" w:rsidRDefault="00C67B33" w:rsidP="00576E85">
      <w:pPr>
        <w:jc w:val="both"/>
        <w:rPr>
          <w:rFonts w:cs="Arial"/>
        </w:rPr>
      </w:pPr>
      <w:r w:rsidRPr="00B02DCF">
        <w:rPr>
          <w:rFonts w:cs="Arial"/>
        </w:rPr>
        <w:t xml:space="preserve">Sema, Semaphorin </w:t>
      </w:r>
    </w:p>
    <w:p w14:paraId="72EC126F" w14:textId="77777777" w:rsidR="00C67B33" w:rsidRPr="00B02DCF" w:rsidRDefault="00C67B33" w:rsidP="00576E85">
      <w:pPr>
        <w:jc w:val="both"/>
        <w:rPr>
          <w:rFonts w:cs="Arial"/>
        </w:rPr>
      </w:pPr>
      <w:r w:rsidRPr="00B02DCF">
        <w:rPr>
          <w:rFonts w:cs="Arial"/>
        </w:rPr>
        <w:t>VEGF, vascular endothelial growth factor</w:t>
      </w:r>
    </w:p>
    <w:p w14:paraId="658C1CCA" w14:textId="77777777" w:rsidR="00C67B33" w:rsidRPr="00B02DCF" w:rsidRDefault="00C67B33" w:rsidP="00576E85">
      <w:pPr>
        <w:jc w:val="both"/>
        <w:rPr>
          <w:rFonts w:cs="Arial"/>
        </w:rPr>
      </w:pPr>
      <w:r w:rsidRPr="00B02DCF">
        <w:rPr>
          <w:rFonts w:cs="Arial"/>
        </w:rPr>
        <w:t>VEGFR, vascular endothelial growth factor receptor</w:t>
      </w:r>
    </w:p>
    <w:p w14:paraId="4B3963F3" w14:textId="77777777" w:rsidR="00C67B33" w:rsidRPr="00B02DCF" w:rsidRDefault="00C67B33" w:rsidP="00576E85">
      <w:pPr>
        <w:jc w:val="both"/>
        <w:rPr>
          <w:rFonts w:cs="Arial"/>
        </w:rPr>
      </w:pPr>
    </w:p>
    <w:p w14:paraId="418BE591" w14:textId="77777777" w:rsidR="003D121D" w:rsidRDefault="003D121D" w:rsidP="00576E85">
      <w:pPr>
        <w:jc w:val="both"/>
        <w:rPr>
          <w:rFonts w:cs="Arial"/>
          <w:b/>
        </w:rPr>
      </w:pPr>
    </w:p>
    <w:p w14:paraId="2EF2CBBD" w14:textId="77777777" w:rsidR="003D121D" w:rsidRDefault="003D121D" w:rsidP="00576E85">
      <w:pPr>
        <w:jc w:val="both"/>
        <w:rPr>
          <w:rFonts w:cs="Arial"/>
          <w:b/>
        </w:rPr>
      </w:pPr>
    </w:p>
    <w:p w14:paraId="337ECB5B" w14:textId="77777777" w:rsidR="003D121D" w:rsidRDefault="003D121D" w:rsidP="00576E85">
      <w:pPr>
        <w:jc w:val="both"/>
        <w:rPr>
          <w:rFonts w:cs="Arial"/>
          <w:b/>
        </w:rPr>
      </w:pPr>
    </w:p>
    <w:p w14:paraId="73BC30B3" w14:textId="77777777" w:rsidR="00C67B33" w:rsidRPr="00B02DCF" w:rsidRDefault="00C67B33" w:rsidP="00576E85">
      <w:pPr>
        <w:jc w:val="both"/>
        <w:rPr>
          <w:rFonts w:cs="Arial"/>
          <w:b/>
        </w:rPr>
      </w:pPr>
      <w:r w:rsidRPr="00B02DCF">
        <w:rPr>
          <w:rFonts w:cs="Arial"/>
          <w:b/>
        </w:rPr>
        <w:t>References</w:t>
      </w:r>
    </w:p>
    <w:p w14:paraId="29EA493F" w14:textId="77777777" w:rsidR="00E42157" w:rsidRPr="00E42157" w:rsidRDefault="00C67B33" w:rsidP="00E42157">
      <w:pPr>
        <w:pStyle w:val="EndNoteBibliography"/>
        <w:rPr>
          <w:noProof/>
        </w:rPr>
      </w:pPr>
      <w:r w:rsidRPr="00B02DCF">
        <w:rPr>
          <w:rFonts w:asciiTheme="minorHAnsi" w:hAnsiTheme="minorHAnsi" w:cs="Arial"/>
        </w:rPr>
        <w:fldChar w:fldCharType="begin"/>
      </w:r>
      <w:r w:rsidRPr="00B02DCF">
        <w:rPr>
          <w:rFonts w:asciiTheme="minorHAnsi" w:hAnsiTheme="minorHAnsi" w:cs="Arial"/>
        </w:rPr>
        <w:instrText xml:space="preserve"> ADDIN EN.REFLIST </w:instrText>
      </w:r>
      <w:r w:rsidRPr="00B02DCF">
        <w:rPr>
          <w:rFonts w:asciiTheme="minorHAnsi" w:hAnsiTheme="minorHAnsi" w:cs="Arial"/>
        </w:rPr>
        <w:fldChar w:fldCharType="separate"/>
      </w:r>
      <w:r w:rsidR="00E42157" w:rsidRPr="00E42157">
        <w:rPr>
          <w:noProof/>
        </w:rPr>
        <w:t>Adler, R., Canto-Soler, M.V., 2007. Molecular mechanisms of optic vesicle development: complexities, ambiguities and controversies. Dev Biol 305, 1-13.</w:t>
      </w:r>
    </w:p>
    <w:p w14:paraId="25924718" w14:textId="77777777" w:rsidR="00E42157" w:rsidRPr="00E42157" w:rsidRDefault="00E42157" w:rsidP="00E42157">
      <w:pPr>
        <w:pStyle w:val="EndNoteBibliography"/>
        <w:rPr>
          <w:noProof/>
        </w:rPr>
      </w:pPr>
      <w:r w:rsidRPr="00E42157">
        <w:rPr>
          <w:noProof/>
        </w:rPr>
        <w:t>Behar, O., Golden, J.A., Mashimo, H., Schoen, F.J., Fishman, M.C., 1996. Semaphorin III is needed for normal patterning and growth of nerves, bones and heart. Nature 383, 525-528.</w:t>
      </w:r>
    </w:p>
    <w:p w14:paraId="56276152" w14:textId="77777777" w:rsidR="00E42157" w:rsidRPr="00E42157" w:rsidRDefault="00E42157" w:rsidP="00E42157">
      <w:pPr>
        <w:pStyle w:val="EndNoteBibliography"/>
        <w:rPr>
          <w:noProof/>
        </w:rPr>
      </w:pPr>
      <w:r w:rsidRPr="00E42157">
        <w:rPr>
          <w:noProof/>
        </w:rPr>
        <w:t>Bos, J.L., Rehmann, H., Wittinghofer, A., 2007. GEFs and GAPs: Critical Elements in the Control of Small G Proteins. Cell 129, 865-877.</w:t>
      </w:r>
    </w:p>
    <w:p w14:paraId="4B0ED3DB" w14:textId="77777777" w:rsidR="00E42157" w:rsidRPr="00E42157" w:rsidRDefault="00E42157" w:rsidP="00E42157">
      <w:pPr>
        <w:pStyle w:val="EndNoteBibliography"/>
        <w:rPr>
          <w:noProof/>
        </w:rPr>
      </w:pPr>
      <w:r w:rsidRPr="00E42157">
        <w:rPr>
          <w:noProof/>
        </w:rPr>
        <w:t>Buel, G.R., Rush, J., Ballif, B.A., 2010. Fyn promotes phosphorylation of collapsin response mediator protein 1 at tyrosine 504, a novel, isoform-specific regulatory site. Journal of Cellular Biochemistry 111, 20-28.</w:t>
      </w:r>
    </w:p>
    <w:p w14:paraId="57BE99BB" w14:textId="77777777" w:rsidR="00E42157" w:rsidRPr="00E42157" w:rsidRDefault="00E42157" w:rsidP="00E42157">
      <w:pPr>
        <w:pStyle w:val="EndNoteBibliography"/>
        <w:rPr>
          <w:noProof/>
        </w:rPr>
      </w:pPr>
      <w:r w:rsidRPr="00E42157">
        <w:rPr>
          <w:noProof/>
        </w:rPr>
        <w:t>Ebert, A.M., Childs, S.J., Hehr, C.L., Cechmanek, P.B., McFarlane, S., 2014. Sema6a and Plxna2 mediate spatially regulated repulsion within the developing eye to promote eye vesicle cohesion. Development 141, 2473-2482.</w:t>
      </w:r>
    </w:p>
    <w:p w14:paraId="2D0EC51D" w14:textId="77777777" w:rsidR="00E42157" w:rsidRPr="00E42157" w:rsidRDefault="00E42157" w:rsidP="00E42157">
      <w:pPr>
        <w:pStyle w:val="EndNoteBibliography"/>
        <w:rPr>
          <w:noProof/>
        </w:rPr>
      </w:pPr>
      <w:r w:rsidRPr="00E42157">
        <w:rPr>
          <w:noProof/>
        </w:rPr>
        <w:t>Gherardi, E., Love, C.A., Esnouf, R.M., Jones, E.Y., 2004. The sema domain. Current Opinion in Structural Biology 14, 669-678.</w:t>
      </w:r>
    </w:p>
    <w:p w14:paraId="41572578" w14:textId="77777777" w:rsidR="00E42157" w:rsidRPr="00E42157" w:rsidRDefault="00E42157" w:rsidP="00E42157">
      <w:pPr>
        <w:pStyle w:val="EndNoteBibliography"/>
        <w:rPr>
          <w:noProof/>
        </w:rPr>
      </w:pPr>
      <w:r w:rsidRPr="00E42157">
        <w:rPr>
          <w:noProof/>
        </w:rPr>
        <w:t>Giordano, S., Corso, S., Conrotto, P., Artigiani, S., Gilestro, G., Barberis, D., Tamagnone, L., Comoglio, P.M., 2002. The semaphorin 4D receptor controls invasive growth by coupling with Met. Nat Cell Biol 4, 720-724.</w:t>
      </w:r>
    </w:p>
    <w:p w14:paraId="4D82FA6A" w14:textId="77777777" w:rsidR="00E42157" w:rsidRPr="00E42157" w:rsidRDefault="00E42157" w:rsidP="00E42157">
      <w:pPr>
        <w:pStyle w:val="EndNoteBibliography"/>
        <w:rPr>
          <w:noProof/>
        </w:rPr>
      </w:pPr>
      <w:r w:rsidRPr="00E42157">
        <w:rPr>
          <w:noProof/>
        </w:rPr>
        <w:t>Haklai-Topper, L., Mlechkovich, G., Savariego, D., Gokhman, I., Yaron, A., 2010. Cis interaction between Semaphorin6A and Plexin-A4 modulates the repulsive response to Sema6A. The EMBO Journal 29, 2635-2645.</w:t>
      </w:r>
    </w:p>
    <w:p w14:paraId="024793AC" w14:textId="77777777" w:rsidR="00E42157" w:rsidRPr="00E42157" w:rsidRDefault="00E42157" w:rsidP="00E42157">
      <w:pPr>
        <w:pStyle w:val="EndNoteBibliography"/>
        <w:rPr>
          <w:noProof/>
        </w:rPr>
      </w:pPr>
      <w:r w:rsidRPr="00E42157">
        <w:rPr>
          <w:noProof/>
        </w:rPr>
        <w:t>Halder, G., Callaerts, P., Gehring, W.J., 1995. Induction of ectopic eyes by targeted expression of the eyeless gene in Drosophila. Science (New York, N.Y.) 267, 1788-1792.</w:t>
      </w:r>
    </w:p>
    <w:p w14:paraId="2E60FB81" w14:textId="77777777" w:rsidR="00E42157" w:rsidRPr="00E42157" w:rsidRDefault="00E42157" w:rsidP="00E42157">
      <w:pPr>
        <w:pStyle w:val="EndNoteBibliography"/>
        <w:rPr>
          <w:noProof/>
        </w:rPr>
      </w:pPr>
      <w:r w:rsidRPr="00E42157">
        <w:rPr>
          <w:noProof/>
        </w:rPr>
        <w:t>Kolodkin, A.L., Matthes, D.J., O'Connor, T.P., Patel, N.H., Admon, A., Bentley, D., Goodman, C.S., 1992. Fasciclin IV: sequence, expression, and function during growth cone guidance in the grasshopper embryo. Neuron 9, 831-845.</w:t>
      </w:r>
    </w:p>
    <w:p w14:paraId="040CA07B" w14:textId="77777777" w:rsidR="00E42157" w:rsidRPr="00E42157" w:rsidRDefault="00E42157" w:rsidP="00E42157">
      <w:pPr>
        <w:pStyle w:val="EndNoteBibliography"/>
        <w:rPr>
          <w:noProof/>
        </w:rPr>
      </w:pPr>
      <w:r w:rsidRPr="00E42157">
        <w:rPr>
          <w:noProof/>
        </w:rPr>
        <w:t>Luo, Y., Raible, D., Raper, J.A., 1993. Collapsin: A protein in brain that induces the collapse and paralysis of neuronal growth cones. Cell 75, 217-227.</w:t>
      </w:r>
    </w:p>
    <w:p w14:paraId="0EB0773B" w14:textId="77777777" w:rsidR="00E42157" w:rsidRPr="00E42157" w:rsidRDefault="00E42157" w:rsidP="00E42157">
      <w:pPr>
        <w:pStyle w:val="EndNoteBibliography"/>
        <w:rPr>
          <w:noProof/>
        </w:rPr>
      </w:pPr>
      <w:r w:rsidRPr="00E42157">
        <w:rPr>
          <w:noProof/>
        </w:rPr>
        <w:t>Macdonald, R., Barth, K.A., Xu, Q., Holder, N., Mikkola, I., Wilson, S.W., 1995. Midline signalling is required for Pax gene regulation and patterning of the eyes. Development 121, 3267-3278.</w:t>
      </w:r>
    </w:p>
    <w:p w14:paraId="3A28FA72" w14:textId="77777777" w:rsidR="00E42157" w:rsidRPr="00E42157" w:rsidRDefault="00E42157" w:rsidP="00E42157">
      <w:pPr>
        <w:pStyle w:val="EndNoteBibliography"/>
        <w:rPr>
          <w:noProof/>
        </w:rPr>
      </w:pPr>
      <w:r w:rsidRPr="00E42157">
        <w:rPr>
          <w:noProof/>
        </w:rPr>
        <w:t>Negishi, M., Oinuma, I., Katoh, H., 2005. Plexins: axon guidance and signal transduction. Cellular and molecular life sciences : CMLS 62, 1363-1371.</w:t>
      </w:r>
    </w:p>
    <w:p w14:paraId="55881F4C" w14:textId="77777777" w:rsidR="00E42157" w:rsidRPr="00E42157" w:rsidRDefault="00E42157" w:rsidP="00E42157">
      <w:pPr>
        <w:pStyle w:val="EndNoteBibliography"/>
        <w:rPr>
          <w:noProof/>
        </w:rPr>
      </w:pPr>
      <w:r w:rsidRPr="00E42157">
        <w:rPr>
          <w:noProof/>
        </w:rPr>
        <w:t>Neufeld, G., Kessler, O., 2008. The semaphorins: versatile regulators of tumour progression and tumour angiogenesis. Nature reviews. Cancer 8, 632-645.</w:t>
      </w:r>
    </w:p>
    <w:p w14:paraId="7CD39085" w14:textId="77777777" w:rsidR="00E42157" w:rsidRPr="00E42157" w:rsidRDefault="00E42157" w:rsidP="00E42157">
      <w:pPr>
        <w:pStyle w:val="EndNoteBibliography"/>
        <w:rPr>
          <w:noProof/>
        </w:rPr>
      </w:pPr>
      <w:r w:rsidRPr="00E42157">
        <w:rPr>
          <w:noProof/>
        </w:rPr>
        <w:t>Nogi, T., Yasui, N., Mihara, E., Matsunaga, Y., Noda, M., Yamashita, N., Toyofuku, T., Uchiyama, S., Goshima, Y., Kumanogoh, A., Takagi, J., 2010. Structural basis for semaphorin signalling through the plexin receptor. Nature 467, 1123-1127.</w:t>
      </w:r>
    </w:p>
    <w:p w14:paraId="5071AAE9" w14:textId="77777777" w:rsidR="00E42157" w:rsidRPr="00E42157" w:rsidRDefault="00E42157" w:rsidP="00E42157">
      <w:pPr>
        <w:pStyle w:val="EndNoteBibliography"/>
        <w:rPr>
          <w:noProof/>
        </w:rPr>
      </w:pPr>
      <w:r w:rsidRPr="00E42157">
        <w:rPr>
          <w:noProof/>
        </w:rPr>
        <w:t>Pasterkamp, R.J., 2005. R-Ras fills another GAP in semaphorin signalling. Trends in Cell Biology 15, 61-64.</w:t>
      </w:r>
    </w:p>
    <w:p w14:paraId="0328D0C0" w14:textId="77777777" w:rsidR="00E42157" w:rsidRPr="00E42157" w:rsidRDefault="00E42157" w:rsidP="00E42157">
      <w:pPr>
        <w:pStyle w:val="EndNoteBibliography"/>
        <w:rPr>
          <w:noProof/>
        </w:rPr>
      </w:pPr>
      <w:r w:rsidRPr="00E42157">
        <w:rPr>
          <w:noProof/>
        </w:rPr>
        <w:t>Perala, N., Jakobson, M., Ola, R., Fazzari, P., Penachioni, J.Y., Nymark, M., Tanninen, T., Immonen, T., Tamagnone, L., Sariola, H., 2011. Sema4C-Plexin B2 signalling modulates ureteric branching in developing kidney. Differentiation 81, 81-91.</w:t>
      </w:r>
    </w:p>
    <w:p w14:paraId="6AE92813" w14:textId="77777777" w:rsidR="00E42157" w:rsidRPr="00E42157" w:rsidRDefault="00E42157" w:rsidP="00E42157">
      <w:pPr>
        <w:pStyle w:val="EndNoteBibliography"/>
        <w:rPr>
          <w:noProof/>
        </w:rPr>
      </w:pPr>
      <w:r w:rsidRPr="00E42157">
        <w:rPr>
          <w:noProof/>
        </w:rPr>
        <w:t>Perälä, N., Sariola, H., Immonen, T., 2012. More than nervous: the emerging roles of plexins. Differentiation 83, 77-91.</w:t>
      </w:r>
    </w:p>
    <w:p w14:paraId="3C2396FA" w14:textId="77777777" w:rsidR="00E42157" w:rsidRPr="00E42157" w:rsidRDefault="00E42157" w:rsidP="00E42157">
      <w:pPr>
        <w:pStyle w:val="EndNoteBibliography"/>
        <w:rPr>
          <w:noProof/>
        </w:rPr>
      </w:pPr>
      <w:r w:rsidRPr="00E42157">
        <w:rPr>
          <w:noProof/>
        </w:rPr>
        <w:t>Roessler, E., Belloni, E., Gaudenz, K., Jay, P., Berta, P., Scherer, S.W., Tsui, L.C., Muenke, M., 1996. Mutations in the human Sonic Hedgehog gene cause holoprosencephaly. Nat Genet 14, 357-360.</w:t>
      </w:r>
    </w:p>
    <w:p w14:paraId="167FE168" w14:textId="77777777" w:rsidR="00E42157" w:rsidRPr="00E42157" w:rsidRDefault="00E42157" w:rsidP="00E42157">
      <w:pPr>
        <w:pStyle w:val="EndNoteBibliography"/>
        <w:rPr>
          <w:noProof/>
        </w:rPr>
      </w:pPr>
      <w:r w:rsidRPr="00E42157">
        <w:rPr>
          <w:noProof/>
        </w:rPr>
        <w:t>Rosslenbroich, V., Dai, L., Baader, S.L., Noegel, A.A., Gieselmann, V., Kappler, J., 2005. Collapsin response mediator protein-4 regulates F-actin bundling. Experimental Cell Research 310, 434-444.</w:t>
      </w:r>
    </w:p>
    <w:p w14:paraId="63E023DE" w14:textId="77777777" w:rsidR="00E42157" w:rsidRPr="00E42157" w:rsidRDefault="00E42157" w:rsidP="00E42157">
      <w:pPr>
        <w:pStyle w:val="EndNoteBibliography"/>
        <w:rPr>
          <w:noProof/>
        </w:rPr>
      </w:pPr>
      <w:r w:rsidRPr="00E42157">
        <w:rPr>
          <w:noProof/>
        </w:rPr>
        <w:lastRenderedPageBreak/>
        <w:t>Schmidt, E.F., Strittmatter, S.M., 2007. The CRMP Family of Proteins and Their Role in Sema3A Signaling, in: Pasterkamp, R.J. (Ed.), Semaphorins: Receptor and Intracellular Signaling Mechanisms. Springer New York, New York, NY, pp. 1-11.</w:t>
      </w:r>
    </w:p>
    <w:p w14:paraId="58F8421C" w14:textId="77777777" w:rsidR="00E42157" w:rsidRPr="00E42157" w:rsidRDefault="00E42157" w:rsidP="00E42157">
      <w:pPr>
        <w:pStyle w:val="EndNoteBibliography"/>
        <w:rPr>
          <w:noProof/>
        </w:rPr>
      </w:pPr>
      <w:r w:rsidRPr="00E42157">
        <w:rPr>
          <w:noProof/>
        </w:rPr>
        <w:t>Segarra, M., Ohnuki, H., Maric, D., Salvucci, O., Hou, X., Kumar, A., Li, X., Tosato, G., 2012. Semaphorin 6A regulates angiogenesis by modulating VEGF signaling. Blood 120, 4104-4115.</w:t>
      </w:r>
    </w:p>
    <w:p w14:paraId="0F8C41EC" w14:textId="77777777" w:rsidR="00E42157" w:rsidRPr="00E42157" w:rsidRDefault="00E42157" w:rsidP="00E42157">
      <w:pPr>
        <w:pStyle w:val="EndNoteBibliography"/>
        <w:rPr>
          <w:noProof/>
        </w:rPr>
      </w:pPr>
      <w:r w:rsidRPr="00E42157">
        <w:rPr>
          <w:noProof/>
        </w:rPr>
        <w:t>Serini, G., Valdembri, D., Zanivan, S., Morterra, G., Burkhardt, C., Caccavari, F., Zammataro, L., Primo, L., Tamagnone, L., Logan, M., Tessier-Lavigne, M., Taniguchi, M., Puschel, A.W., Bussolino, F., 2003. Class 3 semaphorins control vascular morphogenesis by inhibiting integrin function. Nature 424, 391-397.</w:t>
      </w:r>
    </w:p>
    <w:p w14:paraId="21D4B34D" w14:textId="77777777" w:rsidR="00E42157" w:rsidRPr="00E42157" w:rsidRDefault="00E42157" w:rsidP="00E42157">
      <w:pPr>
        <w:pStyle w:val="EndNoteBibliography"/>
        <w:rPr>
          <w:noProof/>
        </w:rPr>
      </w:pPr>
      <w:r w:rsidRPr="00E42157">
        <w:rPr>
          <w:noProof/>
        </w:rPr>
        <w:t>Shi, W., Kumanogoh, A., Watanabe, C., Uchida, J., Wang, X., Yasui, T., Yukawa, K., Ikawa, M., Okabe, M., Parnes, J.R., Yoshida, K., Kikutani, H., 2000. The Class IV Semaphorin CD100 Plays Nonredundant Roles in the Immune System: Defective B and T Cell Activation in CD100-Deficient Mice. Immunity 13, 633-642.</w:t>
      </w:r>
    </w:p>
    <w:p w14:paraId="60C5255D" w14:textId="77777777" w:rsidR="00E42157" w:rsidRPr="00E42157" w:rsidRDefault="00E42157" w:rsidP="00E42157">
      <w:pPr>
        <w:pStyle w:val="EndNoteBibliography"/>
        <w:rPr>
          <w:noProof/>
        </w:rPr>
      </w:pPr>
      <w:r w:rsidRPr="00E42157">
        <w:rPr>
          <w:noProof/>
        </w:rPr>
        <w:t>Suto, F., Tsuboi, M., Kamiya, H., Mizuno, H., Kiyama, Y., Komai, S., Shimizu, M., Sanbo, M., Yagi, T., Hiromi, Y., Chedotal, A., Mitchell, K.J., Manabe, T., Fujisawa, H., 2007. Interactions between plexin-A2, plexin-A4, and semaphorin 6A control lamina-restricted projection of hippocampal mossy fibers. Neuron 53, 535-547.</w:t>
      </w:r>
    </w:p>
    <w:p w14:paraId="100676D5" w14:textId="77777777" w:rsidR="00E42157" w:rsidRPr="00E42157" w:rsidRDefault="00E42157" w:rsidP="00E42157">
      <w:pPr>
        <w:pStyle w:val="EndNoteBibliography"/>
        <w:rPr>
          <w:noProof/>
        </w:rPr>
      </w:pPr>
      <w:r w:rsidRPr="00E42157">
        <w:rPr>
          <w:noProof/>
        </w:rPr>
        <w:t>Toyofuku, T., Zhang, H., Kumanogoh, A., Takegahara, N., Suto, F., Kamei, J., Aoki, K., Yabuki, M., Hori, M., Fujisawa, H., Kikutani, H., 2004. Dual roles of Sema6D in cardiac morphogenesis through region-specific association of its receptor, Plexin-A1, with off-track and vascular endothelial growth factor receptor type 2. Genes Dev 18, 435-447.</w:t>
      </w:r>
    </w:p>
    <w:p w14:paraId="4D17F269" w14:textId="77777777" w:rsidR="00E42157" w:rsidRPr="00E42157" w:rsidRDefault="00E42157" w:rsidP="00E42157">
      <w:pPr>
        <w:pStyle w:val="EndNoteBibliography"/>
        <w:rPr>
          <w:noProof/>
        </w:rPr>
      </w:pPr>
      <w:r w:rsidRPr="00E42157">
        <w:rPr>
          <w:noProof/>
        </w:rPr>
        <w:t>Vergara, M.N., Canto-Soler, M.V., 2012. Rediscovering the chick embryo as a model to study retinal development. Neural Development 7, 1-19.</w:t>
      </w:r>
    </w:p>
    <w:p w14:paraId="766335A1" w14:textId="77777777" w:rsidR="00E42157" w:rsidRPr="00E42157" w:rsidRDefault="00E42157" w:rsidP="00E42157">
      <w:pPr>
        <w:pStyle w:val="EndNoteBibliography"/>
        <w:rPr>
          <w:noProof/>
        </w:rPr>
      </w:pPr>
      <w:r w:rsidRPr="00E42157">
        <w:rPr>
          <w:noProof/>
        </w:rPr>
        <w:t>Yang, T., Terman, J.R., 2013. Regulating small G protein signaling to coordinate axon adhesion and repulsion. Small GTPases 4, 34-41.</w:t>
      </w:r>
    </w:p>
    <w:p w14:paraId="15F9E2B0" w14:textId="77777777" w:rsidR="00E42157" w:rsidRPr="00E42157" w:rsidRDefault="00E42157" w:rsidP="00E42157">
      <w:pPr>
        <w:pStyle w:val="EndNoteBibliography"/>
        <w:rPr>
          <w:noProof/>
        </w:rPr>
      </w:pPr>
      <w:r w:rsidRPr="00E42157">
        <w:rPr>
          <w:noProof/>
        </w:rPr>
        <w:t>Young, M.D., Willson, T.A., Wakefield, M.J., Trounson, E., Hilton, D.J., Blewitt, M.E., Oshlack, A., Majewski, I.J., 2011. ChIP-seq analysis reveals distinct H3K27me3 profiles that correlate with transcriptional activity. Nucleic Acids Research.</w:t>
      </w:r>
    </w:p>
    <w:p w14:paraId="75AACAE8" w14:textId="77777777" w:rsidR="00E42157" w:rsidRPr="00E42157" w:rsidRDefault="00E42157" w:rsidP="00E42157">
      <w:pPr>
        <w:pStyle w:val="EndNoteBibliography"/>
        <w:rPr>
          <w:noProof/>
        </w:rPr>
      </w:pPr>
      <w:r w:rsidRPr="00E42157">
        <w:rPr>
          <w:noProof/>
        </w:rPr>
        <w:t>Yu, L., Zhou, Y., Cheng, S., Rao, Y., 2010. Plexin a-semaphorin-1a reverse signaling regulates photoreceptor axon guidance in Drosophila. The Journal of neuroscience : the official journal of the Society for Neuroscience 30, 12151-12156.</w:t>
      </w:r>
    </w:p>
    <w:p w14:paraId="5AB99E3E" w14:textId="77777777" w:rsidR="00E42157" w:rsidRPr="00E42157" w:rsidRDefault="00E42157" w:rsidP="00E42157">
      <w:pPr>
        <w:pStyle w:val="EndNoteBibliography"/>
        <w:rPr>
          <w:noProof/>
        </w:rPr>
      </w:pPr>
      <w:r w:rsidRPr="00E42157">
        <w:rPr>
          <w:noProof/>
        </w:rPr>
        <w:t>Zuber, M.E., Gestri, G., Viczian, A.S., Barsacchi, G., Harris, W.A., 2003. Specification of the vertebrate eye by a network of eye field transcription factors. Development 130, 5155-5167.</w:t>
      </w:r>
    </w:p>
    <w:p w14:paraId="41ECDD44" w14:textId="40BE2C63" w:rsidR="001E0F7A" w:rsidRPr="0084503F" w:rsidRDefault="00C67B33" w:rsidP="00576E85">
      <w:pPr>
        <w:jc w:val="both"/>
        <w:rPr>
          <w:rFonts w:ascii="Arial" w:hAnsi="Arial" w:cs="Arial"/>
        </w:rPr>
      </w:pPr>
      <w:r w:rsidRPr="00B02DCF">
        <w:rPr>
          <w:rFonts w:cs="Arial"/>
        </w:rPr>
        <w:fldChar w:fldCharType="end"/>
      </w:r>
    </w:p>
    <w:p w14:paraId="4091589B" w14:textId="7711714A" w:rsidR="00E0631C" w:rsidRPr="0084503F" w:rsidRDefault="00E0631C" w:rsidP="00576E85">
      <w:pPr>
        <w:jc w:val="both"/>
        <w:rPr>
          <w:rFonts w:ascii="Arial" w:hAnsi="Arial" w:cs="Arial"/>
          <w:b/>
        </w:rPr>
      </w:pPr>
    </w:p>
    <w:sectPr w:rsidR="00E0631C" w:rsidRPr="0084503F" w:rsidSect="002E2D06">
      <w:footerReference w:type="even" r:id="rId19"/>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6ED110" w14:textId="77777777" w:rsidR="00AF76FA" w:rsidRDefault="00AF76FA" w:rsidP="00C67B33">
      <w:r>
        <w:separator/>
      </w:r>
    </w:p>
  </w:endnote>
  <w:endnote w:type="continuationSeparator" w:id="0">
    <w:p w14:paraId="35CA7F66" w14:textId="77777777" w:rsidR="00AF76FA" w:rsidRDefault="00AF76FA" w:rsidP="00C6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D877C" w14:textId="77777777" w:rsidR="00AF76FA" w:rsidRDefault="00AF76FA" w:rsidP="00C67B3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9905B9" w14:textId="77777777" w:rsidR="00AF76FA" w:rsidRDefault="00AF76FA" w:rsidP="00C67B3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09F9E" w14:textId="77777777" w:rsidR="00AF76FA" w:rsidRDefault="00AF76FA" w:rsidP="00C67B3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43B67">
      <w:rPr>
        <w:rStyle w:val="PageNumber"/>
        <w:noProof/>
      </w:rPr>
      <w:t>1</w:t>
    </w:r>
    <w:r>
      <w:rPr>
        <w:rStyle w:val="PageNumber"/>
      </w:rPr>
      <w:fldChar w:fldCharType="end"/>
    </w:r>
  </w:p>
  <w:p w14:paraId="6E329CA7" w14:textId="77777777" w:rsidR="00AF76FA" w:rsidRDefault="00AF76FA" w:rsidP="00C67B3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186304" w14:textId="77777777" w:rsidR="00AF76FA" w:rsidRDefault="00AF76FA" w:rsidP="00C67B33">
      <w:r>
        <w:separator/>
      </w:r>
    </w:p>
  </w:footnote>
  <w:footnote w:type="continuationSeparator" w:id="0">
    <w:p w14:paraId="2B4E562D" w14:textId="77777777" w:rsidR="00AF76FA" w:rsidRDefault="00AF76FA" w:rsidP="00C67B3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E75F2"/>
    <w:multiLevelType w:val="hybridMultilevel"/>
    <w:tmpl w:val="5346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0E7F52"/>
    <w:multiLevelType w:val="hybridMultilevel"/>
    <w:tmpl w:val="994C7016"/>
    <w:lvl w:ilvl="0" w:tplc="90D4B2E6">
      <w:start w:val="1"/>
      <w:numFmt w:val="bullet"/>
      <w:lvlText w:val="•"/>
      <w:lvlJc w:val="left"/>
      <w:pPr>
        <w:tabs>
          <w:tab w:val="num" w:pos="720"/>
        </w:tabs>
        <w:ind w:left="720" w:hanging="360"/>
      </w:pPr>
      <w:rPr>
        <w:rFonts w:ascii="Arial" w:hAnsi="Arial" w:hint="default"/>
      </w:rPr>
    </w:lvl>
    <w:lvl w:ilvl="1" w:tplc="C97E9DC4" w:tentative="1">
      <w:start w:val="1"/>
      <w:numFmt w:val="bullet"/>
      <w:lvlText w:val="•"/>
      <w:lvlJc w:val="left"/>
      <w:pPr>
        <w:tabs>
          <w:tab w:val="num" w:pos="1440"/>
        </w:tabs>
        <w:ind w:left="1440" w:hanging="360"/>
      </w:pPr>
      <w:rPr>
        <w:rFonts w:ascii="Arial" w:hAnsi="Arial" w:hint="default"/>
      </w:rPr>
    </w:lvl>
    <w:lvl w:ilvl="2" w:tplc="19DC8534" w:tentative="1">
      <w:start w:val="1"/>
      <w:numFmt w:val="bullet"/>
      <w:lvlText w:val="•"/>
      <w:lvlJc w:val="left"/>
      <w:pPr>
        <w:tabs>
          <w:tab w:val="num" w:pos="2160"/>
        </w:tabs>
        <w:ind w:left="2160" w:hanging="360"/>
      </w:pPr>
      <w:rPr>
        <w:rFonts w:ascii="Arial" w:hAnsi="Arial" w:hint="default"/>
      </w:rPr>
    </w:lvl>
    <w:lvl w:ilvl="3" w:tplc="829046B0" w:tentative="1">
      <w:start w:val="1"/>
      <w:numFmt w:val="bullet"/>
      <w:lvlText w:val="•"/>
      <w:lvlJc w:val="left"/>
      <w:pPr>
        <w:tabs>
          <w:tab w:val="num" w:pos="2880"/>
        </w:tabs>
        <w:ind w:left="2880" w:hanging="360"/>
      </w:pPr>
      <w:rPr>
        <w:rFonts w:ascii="Arial" w:hAnsi="Arial" w:hint="default"/>
      </w:rPr>
    </w:lvl>
    <w:lvl w:ilvl="4" w:tplc="292C0C04" w:tentative="1">
      <w:start w:val="1"/>
      <w:numFmt w:val="bullet"/>
      <w:lvlText w:val="•"/>
      <w:lvlJc w:val="left"/>
      <w:pPr>
        <w:tabs>
          <w:tab w:val="num" w:pos="3600"/>
        </w:tabs>
        <w:ind w:left="3600" w:hanging="360"/>
      </w:pPr>
      <w:rPr>
        <w:rFonts w:ascii="Arial" w:hAnsi="Arial" w:hint="default"/>
      </w:rPr>
    </w:lvl>
    <w:lvl w:ilvl="5" w:tplc="582CE146" w:tentative="1">
      <w:start w:val="1"/>
      <w:numFmt w:val="bullet"/>
      <w:lvlText w:val="•"/>
      <w:lvlJc w:val="left"/>
      <w:pPr>
        <w:tabs>
          <w:tab w:val="num" w:pos="4320"/>
        </w:tabs>
        <w:ind w:left="4320" w:hanging="360"/>
      </w:pPr>
      <w:rPr>
        <w:rFonts w:ascii="Arial" w:hAnsi="Arial" w:hint="default"/>
      </w:rPr>
    </w:lvl>
    <w:lvl w:ilvl="6" w:tplc="CDE2040C" w:tentative="1">
      <w:start w:val="1"/>
      <w:numFmt w:val="bullet"/>
      <w:lvlText w:val="•"/>
      <w:lvlJc w:val="left"/>
      <w:pPr>
        <w:tabs>
          <w:tab w:val="num" w:pos="5040"/>
        </w:tabs>
        <w:ind w:left="5040" w:hanging="360"/>
      </w:pPr>
      <w:rPr>
        <w:rFonts w:ascii="Arial" w:hAnsi="Arial" w:hint="default"/>
      </w:rPr>
    </w:lvl>
    <w:lvl w:ilvl="7" w:tplc="81BC672C" w:tentative="1">
      <w:start w:val="1"/>
      <w:numFmt w:val="bullet"/>
      <w:lvlText w:val="•"/>
      <w:lvlJc w:val="left"/>
      <w:pPr>
        <w:tabs>
          <w:tab w:val="num" w:pos="5760"/>
        </w:tabs>
        <w:ind w:left="5760" w:hanging="360"/>
      </w:pPr>
      <w:rPr>
        <w:rFonts w:ascii="Arial" w:hAnsi="Arial" w:hint="default"/>
      </w:rPr>
    </w:lvl>
    <w:lvl w:ilvl="8" w:tplc="713A4C36" w:tentative="1">
      <w:start w:val="1"/>
      <w:numFmt w:val="bullet"/>
      <w:lvlText w:val="•"/>
      <w:lvlJc w:val="left"/>
      <w:pPr>
        <w:tabs>
          <w:tab w:val="num" w:pos="6480"/>
        </w:tabs>
        <w:ind w:left="6480" w:hanging="360"/>
      </w:pPr>
      <w:rPr>
        <w:rFonts w:ascii="Arial" w:hAnsi="Arial" w:hint="default"/>
      </w:rPr>
    </w:lvl>
  </w:abstractNum>
  <w:abstractNum w:abstractNumId="2">
    <w:nsid w:val="6E057598"/>
    <w:multiLevelType w:val="hybridMultilevel"/>
    <w:tmpl w:val="3894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revisionView w:markup="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Developmental Biology&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epevz920pr0sepf2959f2s0awfdxfv5zx2&quot;&gt;My EndNote Library&lt;record-ids&gt;&lt;item&gt;1&lt;/item&gt;&lt;item&gt;23&lt;/item&gt;&lt;item&gt;406&lt;/item&gt;&lt;item&gt;416&lt;/item&gt;&lt;item&gt;417&lt;/item&gt;&lt;item&gt;419&lt;/item&gt;&lt;item&gt;423&lt;/item&gt;&lt;item&gt;424&lt;/item&gt;&lt;item&gt;425&lt;/item&gt;&lt;item&gt;426&lt;/item&gt;&lt;item&gt;427&lt;/item&gt;&lt;item&gt;435&lt;/item&gt;&lt;item&gt;436&lt;/item&gt;&lt;item&gt;437&lt;/item&gt;&lt;item&gt;438&lt;/item&gt;&lt;item&gt;441&lt;/item&gt;&lt;item&gt;442&lt;/item&gt;&lt;item&gt;443&lt;/item&gt;&lt;item&gt;445&lt;/item&gt;&lt;item&gt;448&lt;/item&gt;&lt;item&gt;473&lt;/item&gt;&lt;item&gt;474&lt;/item&gt;&lt;item&gt;477&lt;/item&gt;&lt;item&gt;481&lt;/item&gt;&lt;item&gt;482&lt;/item&gt;&lt;item&gt;483&lt;/item&gt;&lt;item&gt;484&lt;/item&gt;&lt;item&gt;486&lt;/item&gt;&lt;item&gt;487&lt;/item&gt;&lt;item&gt;489&lt;/item&gt;&lt;item&gt;490&lt;/item&gt;&lt;/record-ids&gt;&lt;/item&gt;&lt;/Libraries&gt;"/>
  </w:docVars>
  <w:rsids>
    <w:rsidRoot w:val="006E409C"/>
    <w:rsid w:val="000052AF"/>
    <w:rsid w:val="00007906"/>
    <w:rsid w:val="00022D49"/>
    <w:rsid w:val="000267EE"/>
    <w:rsid w:val="00027CDD"/>
    <w:rsid w:val="00036DF0"/>
    <w:rsid w:val="000450DC"/>
    <w:rsid w:val="00055386"/>
    <w:rsid w:val="00064207"/>
    <w:rsid w:val="0006440A"/>
    <w:rsid w:val="000A2873"/>
    <w:rsid w:val="000A6F3B"/>
    <w:rsid w:val="000C054F"/>
    <w:rsid w:val="000C2223"/>
    <w:rsid w:val="000C4FC7"/>
    <w:rsid w:val="000D2731"/>
    <w:rsid w:val="000D35CA"/>
    <w:rsid w:val="00124123"/>
    <w:rsid w:val="001412E6"/>
    <w:rsid w:val="00180A8C"/>
    <w:rsid w:val="00184797"/>
    <w:rsid w:val="00195448"/>
    <w:rsid w:val="001E0F7A"/>
    <w:rsid w:val="001E46DB"/>
    <w:rsid w:val="001F2EFC"/>
    <w:rsid w:val="001F6A3E"/>
    <w:rsid w:val="001F7DC4"/>
    <w:rsid w:val="00207EBB"/>
    <w:rsid w:val="00222B4A"/>
    <w:rsid w:val="002252FB"/>
    <w:rsid w:val="00231DDE"/>
    <w:rsid w:val="00235132"/>
    <w:rsid w:val="002378E2"/>
    <w:rsid w:val="00246EF0"/>
    <w:rsid w:val="002505C5"/>
    <w:rsid w:val="002638DE"/>
    <w:rsid w:val="002744D3"/>
    <w:rsid w:val="002827C1"/>
    <w:rsid w:val="002A211A"/>
    <w:rsid w:val="002A32B0"/>
    <w:rsid w:val="002B7507"/>
    <w:rsid w:val="002C2DD6"/>
    <w:rsid w:val="002C2F51"/>
    <w:rsid w:val="002C5676"/>
    <w:rsid w:val="002C6640"/>
    <w:rsid w:val="002D35AA"/>
    <w:rsid w:val="002D7631"/>
    <w:rsid w:val="002E2D06"/>
    <w:rsid w:val="0030136F"/>
    <w:rsid w:val="00307937"/>
    <w:rsid w:val="00311EA0"/>
    <w:rsid w:val="00315D3D"/>
    <w:rsid w:val="00320F0D"/>
    <w:rsid w:val="00352E82"/>
    <w:rsid w:val="00355CEC"/>
    <w:rsid w:val="00386FE5"/>
    <w:rsid w:val="00390E38"/>
    <w:rsid w:val="00390E69"/>
    <w:rsid w:val="00396DE3"/>
    <w:rsid w:val="003A668C"/>
    <w:rsid w:val="003B055F"/>
    <w:rsid w:val="003C4EC3"/>
    <w:rsid w:val="003D121D"/>
    <w:rsid w:val="0040084A"/>
    <w:rsid w:val="00405B37"/>
    <w:rsid w:val="00405CF1"/>
    <w:rsid w:val="004079FA"/>
    <w:rsid w:val="00444484"/>
    <w:rsid w:val="004715E1"/>
    <w:rsid w:val="00474B05"/>
    <w:rsid w:val="004834A2"/>
    <w:rsid w:val="00495FF2"/>
    <w:rsid w:val="004B1FC8"/>
    <w:rsid w:val="004D36CE"/>
    <w:rsid w:val="004D5B67"/>
    <w:rsid w:val="004E05A3"/>
    <w:rsid w:val="004F0F3D"/>
    <w:rsid w:val="004F78E8"/>
    <w:rsid w:val="005154EF"/>
    <w:rsid w:val="005325F4"/>
    <w:rsid w:val="00532788"/>
    <w:rsid w:val="005428EE"/>
    <w:rsid w:val="00561E25"/>
    <w:rsid w:val="00574CDF"/>
    <w:rsid w:val="00576E85"/>
    <w:rsid w:val="00577DCE"/>
    <w:rsid w:val="005C2EA2"/>
    <w:rsid w:val="005D3389"/>
    <w:rsid w:val="005D50FC"/>
    <w:rsid w:val="005D729A"/>
    <w:rsid w:val="005E4D8B"/>
    <w:rsid w:val="005E7CEE"/>
    <w:rsid w:val="005F219C"/>
    <w:rsid w:val="006235BB"/>
    <w:rsid w:val="00633E11"/>
    <w:rsid w:val="00654657"/>
    <w:rsid w:val="006752B2"/>
    <w:rsid w:val="0068157D"/>
    <w:rsid w:val="006A676E"/>
    <w:rsid w:val="006A7B26"/>
    <w:rsid w:val="006C5884"/>
    <w:rsid w:val="006D15B5"/>
    <w:rsid w:val="006D6494"/>
    <w:rsid w:val="006E409C"/>
    <w:rsid w:val="006E5B4C"/>
    <w:rsid w:val="006F5D1A"/>
    <w:rsid w:val="006F6E13"/>
    <w:rsid w:val="007016CD"/>
    <w:rsid w:val="00703D14"/>
    <w:rsid w:val="00716642"/>
    <w:rsid w:val="007177CD"/>
    <w:rsid w:val="00731D3E"/>
    <w:rsid w:val="007532F8"/>
    <w:rsid w:val="0076283A"/>
    <w:rsid w:val="0076482A"/>
    <w:rsid w:val="00767239"/>
    <w:rsid w:val="00781F8A"/>
    <w:rsid w:val="00785576"/>
    <w:rsid w:val="00795835"/>
    <w:rsid w:val="007A25A1"/>
    <w:rsid w:val="007A409D"/>
    <w:rsid w:val="007E6540"/>
    <w:rsid w:val="0080626B"/>
    <w:rsid w:val="00807F78"/>
    <w:rsid w:val="00817012"/>
    <w:rsid w:val="00832A30"/>
    <w:rsid w:val="0084503F"/>
    <w:rsid w:val="00857C2A"/>
    <w:rsid w:val="00862839"/>
    <w:rsid w:val="008713D4"/>
    <w:rsid w:val="00875FF4"/>
    <w:rsid w:val="00880F9C"/>
    <w:rsid w:val="00891B01"/>
    <w:rsid w:val="008E72D6"/>
    <w:rsid w:val="008F11A5"/>
    <w:rsid w:val="008F22D3"/>
    <w:rsid w:val="008F76E6"/>
    <w:rsid w:val="00904C6C"/>
    <w:rsid w:val="009127FF"/>
    <w:rsid w:val="00933073"/>
    <w:rsid w:val="00934ADD"/>
    <w:rsid w:val="00945C6E"/>
    <w:rsid w:val="00950389"/>
    <w:rsid w:val="00953977"/>
    <w:rsid w:val="0096565C"/>
    <w:rsid w:val="00970C26"/>
    <w:rsid w:val="0097298F"/>
    <w:rsid w:val="00986D0C"/>
    <w:rsid w:val="00993BAB"/>
    <w:rsid w:val="00A0289B"/>
    <w:rsid w:val="00A205E3"/>
    <w:rsid w:val="00A27360"/>
    <w:rsid w:val="00A379C7"/>
    <w:rsid w:val="00A40F8A"/>
    <w:rsid w:val="00A657A0"/>
    <w:rsid w:val="00A734FC"/>
    <w:rsid w:val="00A7558E"/>
    <w:rsid w:val="00AA040F"/>
    <w:rsid w:val="00AA796B"/>
    <w:rsid w:val="00AB0B86"/>
    <w:rsid w:val="00AB3D3C"/>
    <w:rsid w:val="00AE55F6"/>
    <w:rsid w:val="00AF76FA"/>
    <w:rsid w:val="00B02DCF"/>
    <w:rsid w:val="00B43D0B"/>
    <w:rsid w:val="00B463CE"/>
    <w:rsid w:val="00B856B0"/>
    <w:rsid w:val="00B919C6"/>
    <w:rsid w:val="00B948EF"/>
    <w:rsid w:val="00B96554"/>
    <w:rsid w:val="00BC525B"/>
    <w:rsid w:val="00BC5F68"/>
    <w:rsid w:val="00BD4123"/>
    <w:rsid w:val="00BF6F97"/>
    <w:rsid w:val="00C0006C"/>
    <w:rsid w:val="00C0107E"/>
    <w:rsid w:val="00C0361C"/>
    <w:rsid w:val="00C07154"/>
    <w:rsid w:val="00C21C59"/>
    <w:rsid w:val="00C3503D"/>
    <w:rsid w:val="00C37AB0"/>
    <w:rsid w:val="00C4520F"/>
    <w:rsid w:val="00C468F5"/>
    <w:rsid w:val="00C61D13"/>
    <w:rsid w:val="00C67B33"/>
    <w:rsid w:val="00C83A73"/>
    <w:rsid w:val="00CA2283"/>
    <w:rsid w:val="00CA51E3"/>
    <w:rsid w:val="00CB2753"/>
    <w:rsid w:val="00CB553C"/>
    <w:rsid w:val="00CC40FC"/>
    <w:rsid w:val="00CE1A4D"/>
    <w:rsid w:val="00CF0CC6"/>
    <w:rsid w:val="00D05323"/>
    <w:rsid w:val="00D07921"/>
    <w:rsid w:val="00D31BDD"/>
    <w:rsid w:val="00D334A7"/>
    <w:rsid w:val="00D36316"/>
    <w:rsid w:val="00D440E5"/>
    <w:rsid w:val="00D57DE4"/>
    <w:rsid w:val="00D62799"/>
    <w:rsid w:val="00D93A63"/>
    <w:rsid w:val="00D96765"/>
    <w:rsid w:val="00DC5EFA"/>
    <w:rsid w:val="00DD2C84"/>
    <w:rsid w:val="00DD7AFF"/>
    <w:rsid w:val="00DF1124"/>
    <w:rsid w:val="00E0631C"/>
    <w:rsid w:val="00E371EF"/>
    <w:rsid w:val="00E42157"/>
    <w:rsid w:val="00E43114"/>
    <w:rsid w:val="00E5721E"/>
    <w:rsid w:val="00E63764"/>
    <w:rsid w:val="00E73E24"/>
    <w:rsid w:val="00E81647"/>
    <w:rsid w:val="00E82296"/>
    <w:rsid w:val="00E8607F"/>
    <w:rsid w:val="00E90BE6"/>
    <w:rsid w:val="00EE6640"/>
    <w:rsid w:val="00EF193D"/>
    <w:rsid w:val="00EF5FB2"/>
    <w:rsid w:val="00F13488"/>
    <w:rsid w:val="00F1708F"/>
    <w:rsid w:val="00F24CCD"/>
    <w:rsid w:val="00F43B67"/>
    <w:rsid w:val="00F848F3"/>
    <w:rsid w:val="00F85AC0"/>
    <w:rsid w:val="00F97231"/>
    <w:rsid w:val="00FC181F"/>
    <w:rsid w:val="00FD754A"/>
    <w:rsid w:val="00FE05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8562C5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6D0C"/>
  </w:style>
  <w:style w:type="paragraph" w:styleId="Heading1">
    <w:name w:val="heading 1"/>
    <w:basedOn w:val="Normal"/>
    <w:next w:val="Normal"/>
    <w:link w:val="Heading1Char"/>
    <w:qFormat/>
    <w:rsid w:val="00577DCE"/>
    <w:pPr>
      <w:pBdr>
        <w:top w:val="single" w:sz="4" w:space="12" w:color="auto"/>
      </w:pBdr>
      <w:autoSpaceDE w:val="0"/>
      <w:autoSpaceDN w:val="0"/>
      <w:jc w:val="center"/>
      <w:outlineLvl w:val="0"/>
    </w:pPr>
    <w:rPr>
      <w:rFonts w:ascii="Arial" w:eastAsia="Times New Roman" w:hAnsi="Arial" w:cs="Arial"/>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D0C"/>
    <w:pPr>
      <w:ind w:left="720"/>
      <w:contextualSpacing/>
    </w:pPr>
  </w:style>
  <w:style w:type="paragraph" w:customStyle="1" w:styleId="EndNoteBibliography">
    <w:name w:val="EndNote Bibliography"/>
    <w:basedOn w:val="Normal"/>
    <w:rsid w:val="00C67B33"/>
    <w:rPr>
      <w:rFonts w:ascii="Cambria" w:hAnsi="Cambria"/>
    </w:rPr>
  </w:style>
  <w:style w:type="paragraph" w:styleId="Footer">
    <w:name w:val="footer"/>
    <w:basedOn w:val="Normal"/>
    <w:link w:val="FooterChar"/>
    <w:uiPriority w:val="99"/>
    <w:unhideWhenUsed/>
    <w:rsid w:val="00C67B33"/>
    <w:pPr>
      <w:tabs>
        <w:tab w:val="center" w:pos="4320"/>
        <w:tab w:val="right" w:pos="8640"/>
      </w:tabs>
    </w:pPr>
  </w:style>
  <w:style w:type="character" w:customStyle="1" w:styleId="FooterChar">
    <w:name w:val="Footer Char"/>
    <w:basedOn w:val="DefaultParagraphFont"/>
    <w:link w:val="Footer"/>
    <w:uiPriority w:val="99"/>
    <w:rsid w:val="00C67B33"/>
  </w:style>
  <w:style w:type="character" w:styleId="PageNumber">
    <w:name w:val="page number"/>
    <w:basedOn w:val="DefaultParagraphFont"/>
    <w:uiPriority w:val="99"/>
    <w:semiHidden/>
    <w:unhideWhenUsed/>
    <w:rsid w:val="00C67B33"/>
  </w:style>
  <w:style w:type="paragraph" w:styleId="NormalWeb">
    <w:name w:val="Normal (Web)"/>
    <w:basedOn w:val="Normal"/>
    <w:uiPriority w:val="99"/>
    <w:semiHidden/>
    <w:unhideWhenUsed/>
    <w:rsid w:val="00207EBB"/>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3B05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055F"/>
    <w:rPr>
      <w:rFonts w:ascii="Lucida Grande" w:hAnsi="Lucida Grande" w:cs="Lucida Grande"/>
      <w:sz w:val="18"/>
      <w:szCs w:val="18"/>
    </w:rPr>
  </w:style>
  <w:style w:type="character" w:customStyle="1" w:styleId="Heading1Char">
    <w:name w:val="Heading 1 Char"/>
    <w:basedOn w:val="DefaultParagraphFont"/>
    <w:link w:val="Heading1"/>
    <w:rsid w:val="00577DCE"/>
    <w:rPr>
      <w:rFonts w:ascii="Arial" w:eastAsia="Times New Roman" w:hAnsi="Arial" w:cs="Arial"/>
      <w:b/>
      <w:bCs/>
      <w:sz w:val="22"/>
      <w:szCs w:val="22"/>
    </w:rPr>
  </w:style>
  <w:style w:type="paragraph" w:customStyle="1" w:styleId="DataField11pt-Single">
    <w:name w:val="Data Field 11pt-Single"/>
    <w:basedOn w:val="Normal"/>
    <w:link w:val="DataField11pt-SingleChar"/>
    <w:rsid w:val="00577DCE"/>
    <w:pPr>
      <w:autoSpaceDE w:val="0"/>
      <w:autoSpaceDN w:val="0"/>
    </w:pPr>
    <w:rPr>
      <w:rFonts w:ascii="Arial" w:eastAsia="Times New Roman" w:hAnsi="Arial" w:cs="Arial"/>
      <w:sz w:val="22"/>
      <w:szCs w:val="20"/>
    </w:rPr>
  </w:style>
  <w:style w:type="character" w:customStyle="1" w:styleId="DataField11pt-SingleChar">
    <w:name w:val="Data Field 11pt-Single Char"/>
    <w:basedOn w:val="DefaultParagraphFont"/>
    <w:link w:val="DataField11pt-Single"/>
    <w:rsid w:val="00577DCE"/>
    <w:rPr>
      <w:rFonts w:ascii="Arial" w:eastAsia="Times New Roman" w:hAnsi="Arial" w:cs="Arial"/>
      <w:sz w:val="22"/>
      <w:szCs w:val="20"/>
    </w:rPr>
  </w:style>
  <w:style w:type="paragraph" w:customStyle="1" w:styleId="HeadingNote">
    <w:name w:val="Heading Note"/>
    <w:basedOn w:val="Normal"/>
    <w:rsid w:val="00577DCE"/>
    <w:pPr>
      <w:pBdr>
        <w:bottom w:val="single" w:sz="4" w:space="6" w:color="auto"/>
      </w:pBdr>
      <w:autoSpaceDE w:val="0"/>
      <w:autoSpaceDN w:val="0"/>
      <w:spacing w:before="40" w:after="40"/>
      <w:jc w:val="center"/>
    </w:pPr>
    <w:rPr>
      <w:rFonts w:ascii="Arial" w:eastAsia="Times New Roman" w:hAnsi="Arial" w:cs="Arial"/>
      <w:iCs/>
      <w:sz w:val="16"/>
      <w:szCs w:val="16"/>
    </w:rPr>
  </w:style>
  <w:style w:type="paragraph" w:customStyle="1" w:styleId="FormFieldCaption">
    <w:name w:val="Form Field Caption"/>
    <w:basedOn w:val="Normal"/>
    <w:rsid w:val="00577DCE"/>
    <w:pPr>
      <w:tabs>
        <w:tab w:val="left" w:pos="270"/>
      </w:tabs>
      <w:autoSpaceDE w:val="0"/>
      <w:autoSpaceDN w:val="0"/>
    </w:pPr>
    <w:rPr>
      <w:rFonts w:ascii="Arial" w:eastAsia="Times New Roman" w:hAnsi="Arial" w:cs="Arial"/>
      <w:sz w:val="16"/>
      <w:szCs w:val="16"/>
    </w:rPr>
  </w:style>
  <w:style w:type="character" w:styleId="Strong">
    <w:name w:val="Strong"/>
    <w:basedOn w:val="DefaultParagraphFont"/>
    <w:qFormat/>
    <w:rsid w:val="00577DCE"/>
    <w:rPr>
      <w:b/>
      <w:bCs/>
    </w:rPr>
  </w:style>
  <w:style w:type="character" w:styleId="Emphasis">
    <w:name w:val="Emphasis"/>
    <w:basedOn w:val="DefaultParagraphFont"/>
    <w:qFormat/>
    <w:rsid w:val="00577DCE"/>
    <w:rPr>
      <w:i/>
      <w:iCs/>
    </w:rPr>
  </w:style>
  <w:style w:type="paragraph" w:customStyle="1" w:styleId="OMBInfo">
    <w:name w:val="OMB Info"/>
    <w:basedOn w:val="Normal"/>
    <w:qFormat/>
    <w:rsid w:val="00577DCE"/>
    <w:pPr>
      <w:autoSpaceDE w:val="0"/>
      <w:autoSpaceDN w:val="0"/>
      <w:spacing w:after="120"/>
      <w:jc w:val="right"/>
    </w:pPr>
    <w:rPr>
      <w:rFonts w:ascii="Arial" w:eastAsia="Times New Roman" w:hAnsi="Arial" w:cs="Times New Roman"/>
      <w:sz w:val="16"/>
    </w:rPr>
  </w:style>
  <w:style w:type="paragraph" w:customStyle="1" w:styleId="FormFieldCaption1">
    <w:name w:val="Form Field Caption1"/>
    <w:basedOn w:val="FormFieldCaption"/>
    <w:qFormat/>
    <w:rsid w:val="00577DCE"/>
    <w:pPr>
      <w:spacing w:after="160"/>
    </w:pPr>
  </w:style>
  <w:style w:type="table" w:styleId="TableGrid">
    <w:name w:val="Table Grid"/>
    <w:basedOn w:val="TableNormal"/>
    <w:rsid w:val="00577DCE"/>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577DCE"/>
    <w:pPr>
      <w:pBdr>
        <w:top w:val="single" w:sz="4" w:space="1" w:color="auto"/>
      </w:pBdr>
      <w:autoSpaceDE w:val="0"/>
      <w:autoSpaceDN w:val="0"/>
      <w:spacing w:before="240"/>
      <w:jc w:val="center"/>
    </w:pPr>
    <w:rPr>
      <w:rFonts w:ascii="Arial" w:eastAsia="Times New Roman" w:hAnsi="Arial" w:cs="Times New Roman"/>
      <w:b/>
      <w:sz w:val="22"/>
    </w:rPr>
  </w:style>
  <w:style w:type="character" w:customStyle="1" w:styleId="TitleChar">
    <w:name w:val="Title Char"/>
    <w:basedOn w:val="DefaultParagraphFont"/>
    <w:link w:val="Title"/>
    <w:rsid w:val="00577DCE"/>
    <w:rPr>
      <w:rFonts w:ascii="Arial" w:eastAsia="Times New Roman" w:hAnsi="Arial" w:cs="Times New Roman"/>
      <w:b/>
      <w:sz w:val="22"/>
    </w:rPr>
  </w:style>
  <w:style w:type="paragraph" w:customStyle="1" w:styleId="p1">
    <w:name w:val="p_1"/>
    <w:link w:val="p1Char"/>
    <w:rsid w:val="00577DCE"/>
    <w:pPr>
      <w:spacing w:before="160" w:after="160" w:line="240" w:lineRule="atLeast"/>
    </w:pPr>
    <w:rPr>
      <w:rFonts w:ascii="Times New Roman" w:eastAsia="Arial" w:hAnsi="Times New Roman" w:cs="Times New Roman"/>
      <w:color w:val="000000"/>
      <w:sz w:val="22"/>
      <w:szCs w:val="22"/>
    </w:rPr>
  </w:style>
  <w:style w:type="character" w:customStyle="1" w:styleId="p1Char">
    <w:name w:val="p_1 Char"/>
    <w:basedOn w:val="DefaultParagraphFont"/>
    <w:link w:val="p1"/>
    <w:rsid w:val="00577DCE"/>
    <w:rPr>
      <w:rFonts w:ascii="Times New Roman" w:eastAsia="Arial" w:hAnsi="Times New Roman" w:cs="Times New Roman"/>
      <w:color w:val="000000"/>
      <w:sz w:val="22"/>
      <w:szCs w:val="22"/>
    </w:rPr>
  </w:style>
  <w:style w:type="paragraph" w:customStyle="1" w:styleId="DataField">
    <w:name w:val="Data Field"/>
    <w:rsid w:val="00577DCE"/>
    <w:pPr>
      <w:widowControl w:val="0"/>
    </w:pPr>
    <w:rPr>
      <w:rFonts w:ascii="Arial" w:eastAsia="Times New Roman" w:hAnsi="Arial" w:cs="Arial"/>
      <w:sz w:val="22"/>
      <w:szCs w:val="22"/>
    </w:rPr>
  </w:style>
  <w:style w:type="paragraph" w:customStyle="1" w:styleId="DataField10pt">
    <w:name w:val="Data Field 10pt"/>
    <w:rsid w:val="00577DCE"/>
    <w:pPr>
      <w:widowControl w:val="0"/>
    </w:pPr>
    <w:rPr>
      <w:rFonts w:ascii="Arial" w:eastAsia="Times New Roman" w:hAnsi="Arial" w:cs="Times New Roman"/>
      <w:sz w:val="20"/>
      <w:szCs w:val="20"/>
    </w:rPr>
  </w:style>
  <w:style w:type="paragraph" w:customStyle="1" w:styleId="DataFieldSingle11pt">
    <w:name w:val="Data Field Single11pt"/>
    <w:basedOn w:val="Normal"/>
    <w:rsid w:val="00577DCE"/>
    <w:pPr>
      <w:tabs>
        <w:tab w:val="center" w:pos="5490"/>
        <w:tab w:val="right" w:pos="10980"/>
      </w:tabs>
      <w:autoSpaceDE w:val="0"/>
      <w:autoSpaceDN w:val="0"/>
      <w:spacing w:line="300" w:lineRule="exact"/>
    </w:pPr>
    <w:rPr>
      <w:rFonts w:ascii="Arial" w:eastAsia="Times New Roman" w:hAnsi="Arial" w:cs="Arial"/>
      <w:noProof/>
      <w:sz w:val="22"/>
      <w:szCs w:val="16"/>
    </w:rPr>
  </w:style>
  <w:style w:type="paragraph" w:customStyle="1" w:styleId="EndNoteBibliographyTitle">
    <w:name w:val="EndNote Bibliography Title"/>
    <w:basedOn w:val="Normal"/>
    <w:rsid w:val="00C07154"/>
    <w:pPr>
      <w:jc w:val="center"/>
    </w:pPr>
    <w:rPr>
      <w:rFonts w:ascii="Cambria" w:hAnsi="Cambria"/>
    </w:rPr>
  </w:style>
  <w:style w:type="paragraph" w:styleId="Header">
    <w:name w:val="header"/>
    <w:basedOn w:val="Normal"/>
    <w:link w:val="HeaderChar"/>
    <w:uiPriority w:val="99"/>
    <w:unhideWhenUsed/>
    <w:rsid w:val="00D36316"/>
    <w:pPr>
      <w:tabs>
        <w:tab w:val="center" w:pos="4320"/>
        <w:tab w:val="right" w:pos="8640"/>
      </w:tabs>
    </w:pPr>
  </w:style>
  <w:style w:type="character" w:customStyle="1" w:styleId="HeaderChar">
    <w:name w:val="Header Char"/>
    <w:basedOn w:val="DefaultParagraphFont"/>
    <w:link w:val="Header"/>
    <w:uiPriority w:val="99"/>
    <w:rsid w:val="00D3631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6D0C"/>
  </w:style>
  <w:style w:type="paragraph" w:styleId="Heading1">
    <w:name w:val="heading 1"/>
    <w:basedOn w:val="Normal"/>
    <w:next w:val="Normal"/>
    <w:link w:val="Heading1Char"/>
    <w:qFormat/>
    <w:rsid w:val="00577DCE"/>
    <w:pPr>
      <w:pBdr>
        <w:top w:val="single" w:sz="4" w:space="12" w:color="auto"/>
      </w:pBdr>
      <w:autoSpaceDE w:val="0"/>
      <w:autoSpaceDN w:val="0"/>
      <w:jc w:val="center"/>
      <w:outlineLvl w:val="0"/>
    </w:pPr>
    <w:rPr>
      <w:rFonts w:ascii="Arial" w:eastAsia="Times New Roman" w:hAnsi="Arial" w:cs="Arial"/>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D0C"/>
    <w:pPr>
      <w:ind w:left="720"/>
      <w:contextualSpacing/>
    </w:pPr>
  </w:style>
  <w:style w:type="paragraph" w:customStyle="1" w:styleId="EndNoteBibliography">
    <w:name w:val="EndNote Bibliography"/>
    <w:basedOn w:val="Normal"/>
    <w:rsid w:val="00C67B33"/>
    <w:rPr>
      <w:rFonts w:ascii="Cambria" w:hAnsi="Cambria"/>
    </w:rPr>
  </w:style>
  <w:style w:type="paragraph" w:styleId="Footer">
    <w:name w:val="footer"/>
    <w:basedOn w:val="Normal"/>
    <w:link w:val="FooterChar"/>
    <w:uiPriority w:val="99"/>
    <w:unhideWhenUsed/>
    <w:rsid w:val="00C67B33"/>
    <w:pPr>
      <w:tabs>
        <w:tab w:val="center" w:pos="4320"/>
        <w:tab w:val="right" w:pos="8640"/>
      </w:tabs>
    </w:pPr>
  </w:style>
  <w:style w:type="character" w:customStyle="1" w:styleId="FooterChar">
    <w:name w:val="Footer Char"/>
    <w:basedOn w:val="DefaultParagraphFont"/>
    <w:link w:val="Footer"/>
    <w:uiPriority w:val="99"/>
    <w:rsid w:val="00C67B33"/>
  </w:style>
  <w:style w:type="character" w:styleId="PageNumber">
    <w:name w:val="page number"/>
    <w:basedOn w:val="DefaultParagraphFont"/>
    <w:uiPriority w:val="99"/>
    <w:semiHidden/>
    <w:unhideWhenUsed/>
    <w:rsid w:val="00C67B33"/>
  </w:style>
  <w:style w:type="paragraph" w:styleId="NormalWeb">
    <w:name w:val="Normal (Web)"/>
    <w:basedOn w:val="Normal"/>
    <w:uiPriority w:val="99"/>
    <w:semiHidden/>
    <w:unhideWhenUsed/>
    <w:rsid w:val="00207EBB"/>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3B05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055F"/>
    <w:rPr>
      <w:rFonts w:ascii="Lucida Grande" w:hAnsi="Lucida Grande" w:cs="Lucida Grande"/>
      <w:sz w:val="18"/>
      <w:szCs w:val="18"/>
    </w:rPr>
  </w:style>
  <w:style w:type="character" w:customStyle="1" w:styleId="Heading1Char">
    <w:name w:val="Heading 1 Char"/>
    <w:basedOn w:val="DefaultParagraphFont"/>
    <w:link w:val="Heading1"/>
    <w:rsid w:val="00577DCE"/>
    <w:rPr>
      <w:rFonts w:ascii="Arial" w:eastAsia="Times New Roman" w:hAnsi="Arial" w:cs="Arial"/>
      <w:b/>
      <w:bCs/>
      <w:sz w:val="22"/>
      <w:szCs w:val="22"/>
    </w:rPr>
  </w:style>
  <w:style w:type="paragraph" w:customStyle="1" w:styleId="DataField11pt-Single">
    <w:name w:val="Data Field 11pt-Single"/>
    <w:basedOn w:val="Normal"/>
    <w:link w:val="DataField11pt-SingleChar"/>
    <w:rsid w:val="00577DCE"/>
    <w:pPr>
      <w:autoSpaceDE w:val="0"/>
      <w:autoSpaceDN w:val="0"/>
    </w:pPr>
    <w:rPr>
      <w:rFonts w:ascii="Arial" w:eastAsia="Times New Roman" w:hAnsi="Arial" w:cs="Arial"/>
      <w:sz w:val="22"/>
      <w:szCs w:val="20"/>
    </w:rPr>
  </w:style>
  <w:style w:type="character" w:customStyle="1" w:styleId="DataField11pt-SingleChar">
    <w:name w:val="Data Field 11pt-Single Char"/>
    <w:basedOn w:val="DefaultParagraphFont"/>
    <w:link w:val="DataField11pt-Single"/>
    <w:rsid w:val="00577DCE"/>
    <w:rPr>
      <w:rFonts w:ascii="Arial" w:eastAsia="Times New Roman" w:hAnsi="Arial" w:cs="Arial"/>
      <w:sz w:val="22"/>
      <w:szCs w:val="20"/>
    </w:rPr>
  </w:style>
  <w:style w:type="paragraph" w:customStyle="1" w:styleId="HeadingNote">
    <w:name w:val="Heading Note"/>
    <w:basedOn w:val="Normal"/>
    <w:rsid w:val="00577DCE"/>
    <w:pPr>
      <w:pBdr>
        <w:bottom w:val="single" w:sz="4" w:space="6" w:color="auto"/>
      </w:pBdr>
      <w:autoSpaceDE w:val="0"/>
      <w:autoSpaceDN w:val="0"/>
      <w:spacing w:before="40" w:after="40"/>
      <w:jc w:val="center"/>
    </w:pPr>
    <w:rPr>
      <w:rFonts w:ascii="Arial" w:eastAsia="Times New Roman" w:hAnsi="Arial" w:cs="Arial"/>
      <w:iCs/>
      <w:sz w:val="16"/>
      <w:szCs w:val="16"/>
    </w:rPr>
  </w:style>
  <w:style w:type="paragraph" w:customStyle="1" w:styleId="FormFieldCaption">
    <w:name w:val="Form Field Caption"/>
    <w:basedOn w:val="Normal"/>
    <w:rsid w:val="00577DCE"/>
    <w:pPr>
      <w:tabs>
        <w:tab w:val="left" w:pos="270"/>
      </w:tabs>
      <w:autoSpaceDE w:val="0"/>
      <w:autoSpaceDN w:val="0"/>
    </w:pPr>
    <w:rPr>
      <w:rFonts w:ascii="Arial" w:eastAsia="Times New Roman" w:hAnsi="Arial" w:cs="Arial"/>
      <w:sz w:val="16"/>
      <w:szCs w:val="16"/>
    </w:rPr>
  </w:style>
  <w:style w:type="character" w:styleId="Strong">
    <w:name w:val="Strong"/>
    <w:basedOn w:val="DefaultParagraphFont"/>
    <w:qFormat/>
    <w:rsid w:val="00577DCE"/>
    <w:rPr>
      <w:b/>
      <w:bCs/>
    </w:rPr>
  </w:style>
  <w:style w:type="character" w:styleId="Emphasis">
    <w:name w:val="Emphasis"/>
    <w:basedOn w:val="DefaultParagraphFont"/>
    <w:qFormat/>
    <w:rsid w:val="00577DCE"/>
    <w:rPr>
      <w:i/>
      <w:iCs/>
    </w:rPr>
  </w:style>
  <w:style w:type="paragraph" w:customStyle="1" w:styleId="OMBInfo">
    <w:name w:val="OMB Info"/>
    <w:basedOn w:val="Normal"/>
    <w:qFormat/>
    <w:rsid w:val="00577DCE"/>
    <w:pPr>
      <w:autoSpaceDE w:val="0"/>
      <w:autoSpaceDN w:val="0"/>
      <w:spacing w:after="120"/>
      <w:jc w:val="right"/>
    </w:pPr>
    <w:rPr>
      <w:rFonts w:ascii="Arial" w:eastAsia="Times New Roman" w:hAnsi="Arial" w:cs="Times New Roman"/>
      <w:sz w:val="16"/>
    </w:rPr>
  </w:style>
  <w:style w:type="paragraph" w:customStyle="1" w:styleId="FormFieldCaption1">
    <w:name w:val="Form Field Caption1"/>
    <w:basedOn w:val="FormFieldCaption"/>
    <w:qFormat/>
    <w:rsid w:val="00577DCE"/>
    <w:pPr>
      <w:spacing w:after="160"/>
    </w:pPr>
  </w:style>
  <w:style w:type="table" w:styleId="TableGrid">
    <w:name w:val="Table Grid"/>
    <w:basedOn w:val="TableNormal"/>
    <w:rsid w:val="00577DCE"/>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577DCE"/>
    <w:pPr>
      <w:pBdr>
        <w:top w:val="single" w:sz="4" w:space="1" w:color="auto"/>
      </w:pBdr>
      <w:autoSpaceDE w:val="0"/>
      <w:autoSpaceDN w:val="0"/>
      <w:spacing w:before="240"/>
      <w:jc w:val="center"/>
    </w:pPr>
    <w:rPr>
      <w:rFonts w:ascii="Arial" w:eastAsia="Times New Roman" w:hAnsi="Arial" w:cs="Times New Roman"/>
      <w:b/>
      <w:sz w:val="22"/>
    </w:rPr>
  </w:style>
  <w:style w:type="character" w:customStyle="1" w:styleId="TitleChar">
    <w:name w:val="Title Char"/>
    <w:basedOn w:val="DefaultParagraphFont"/>
    <w:link w:val="Title"/>
    <w:rsid w:val="00577DCE"/>
    <w:rPr>
      <w:rFonts w:ascii="Arial" w:eastAsia="Times New Roman" w:hAnsi="Arial" w:cs="Times New Roman"/>
      <w:b/>
      <w:sz w:val="22"/>
    </w:rPr>
  </w:style>
  <w:style w:type="paragraph" w:customStyle="1" w:styleId="p1">
    <w:name w:val="p_1"/>
    <w:link w:val="p1Char"/>
    <w:rsid w:val="00577DCE"/>
    <w:pPr>
      <w:spacing w:before="160" w:after="160" w:line="240" w:lineRule="atLeast"/>
    </w:pPr>
    <w:rPr>
      <w:rFonts w:ascii="Times New Roman" w:eastAsia="Arial" w:hAnsi="Times New Roman" w:cs="Times New Roman"/>
      <w:color w:val="000000"/>
      <w:sz w:val="22"/>
      <w:szCs w:val="22"/>
    </w:rPr>
  </w:style>
  <w:style w:type="character" w:customStyle="1" w:styleId="p1Char">
    <w:name w:val="p_1 Char"/>
    <w:basedOn w:val="DefaultParagraphFont"/>
    <w:link w:val="p1"/>
    <w:rsid w:val="00577DCE"/>
    <w:rPr>
      <w:rFonts w:ascii="Times New Roman" w:eastAsia="Arial" w:hAnsi="Times New Roman" w:cs="Times New Roman"/>
      <w:color w:val="000000"/>
      <w:sz w:val="22"/>
      <w:szCs w:val="22"/>
    </w:rPr>
  </w:style>
  <w:style w:type="paragraph" w:customStyle="1" w:styleId="DataField">
    <w:name w:val="Data Field"/>
    <w:rsid w:val="00577DCE"/>
    <w:pPr>
      <w:widowControl w:val="0"/>
    </w:pPr>
    <w:rPr>
      <w:rFonts w:ascii="Arial" w:eastAsia="Times New Roman" w:hAnsi="Arial" w:cs="Arial"/>
      <w:sz w:val="22"/>
      <w:szCs w:val="22"/>
    </w:rPr>
  </w:style>
  <w:style w:type="paragraph" w:customStyle="1" w:styleId="DataField10pt">
    <w:name w:val="Data Field 10pt"/>
    <w:rsid w:val="00577DCE"/>
    <w:pPr>
      <w:widowControl w:val="0"/>
    </w:pPr>
    <w:rPr>
      <w:rFonts w:ascii="Arial" w:eastAsia="Times New Roman" w:hAnsi="Arial" w:cs="Times New Roman"/>
      <w:sz w:val="20"/>
      <w:szCs w:val="20"/>
    </w:rPr>
  </w:style>
  <w:style w:type="paragraph" w:customStyle="1" w:styleId="DataFieldSingle11pt">
    <w:name w:val="Data Field Single11pt"/>
    <w:basedOn w:val="Normal"/>
    <w:rsid w:val="00577DCE"/>
    <w:pPr>
      <w:tabs>
        <w:tab w:val="center" w:pos="5490"/>
        <w:tab w:val="right" w:pos="10980"/>
      </w:tabs>
      <w:autoSpaceDE w:val="0"/>
      <w:autoSpaceDN w:val="0"/>
      <w:spacing w:line="300" w:lineRule="exact"/>
    </w:pPr>
    <w:rPr>
      <w:rFonts w:ascii="Arial" w:eastAsia="Times New Roman" w:hAnsi="Arial" w:cs="Arial"/>
      <w:noProof/>
      <w:sz w:val="22"/>
      <w:szCs w:val="16"/>
    </w:rPr>
  </w:style>
  <w:style w:type="paragraph" w:customStyle="1" w:styleId="EndNoteBibliographyTitle">
    <w:name w:val="EndNote Bibliography Title"/>
    <w:basedOn w:val="Normal"/>
    <w:rsid w:val="00C07154"/>
    <w:pPr>
      <w:jc w:val="center"/>
    </w:pPr>
    <w:rPr>
      <w:rFonts w:ascii="Cambria" w:hAnsi="Cambria"/>
    </w:rPr>
  </w:style>
  <w:style w:type="paragraph" w:styleId="Header">
    <w:name w:val="header"/>
    <w:basedOn w:val="Normal"/>
    <w:link w:val="HeaderChar"/>
    <w:uiPriority w:val="99"/>
    <w:unhideWhenUsed/>
    <w:rsid w:val="00D36316"/>
    <w:pPr>
      <w:tabs>
        <w:tab w:val="center" w:pos="4320"/>
        <w:tab w:val="right" w:pos="8640"/>
      </w:tabs>
    </w:pPr>
  </w:style>
  <w:style w:type="character" w:customStyle="1" w:styleId="HeaderChar">
    <w:name w:val="Header Char"/>
    <w:basedOn w:val="DefaultParagraphFont"/>
    <w:link w:val="Header"/>
    <w:uiPriority w:val="99"/>
    <w:rsid w:val="00D363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23599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11227</Words>
  <Characters>63996</Characters>
  <Application>Microsoft Macintosh Word</Application>
  <DocSecurity>0</DocSecurity>
  <Lines>533</Lines>
  <Paragraphs>150</Paragraphs>
  <ScaleCrop>false</ScaleCrop>
  <Company/>
  <LinksUpToDate>false</LinksUpToDate>
  <CharactersWithSpaces>75073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dc:creator>
  <cp:keywords/>
  <dc:description/>
  <cp:lastModifiedBy>Sarah</cp:lastModifiedBy>
  <cp:revision>2</cp:revision>
  <cp:lastPrinted>2016-05-27T16:35:00Z</cp:lastPrinted>
  <dcterms:created xsi:type="dcterms:W3CDTF">2016-05-27T16:42:00Z</dcterms:created>
  <dcterms:modified xsi:type="dcterms:W3CDTF">2016-05-27T16:42:00Z</dcterms:modified>
</cp:coreProperties>
</file>